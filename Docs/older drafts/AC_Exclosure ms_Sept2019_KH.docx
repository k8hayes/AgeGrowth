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6F12" w14:textId="1AED8CEE" w:rsidR="001C4DAA" w:rsidRDefault="00E25636" w:rsidP="00FB79D5">
      <w:pPr>
        <w:pStyle w:val="ThesisHeading"/>
      </w:pPr>
      <w:bookmarkStart w:id="0" w:name="_Toc362637930"/>
      <w:r>
        <w:t>Species-specific responses to herbivore exclusion in post-fire upland forests of Interior Alaska</w:t>
      </w:r>
    </w:p>
    <w:p w14:paraId="6B93A9FF" w14:textId="77777777" w:rsidR="00E25636" w:rsidRDefault="00E25636" w:rsidP="00216297">
      <w:pPr>
        <w:pStyle w:val="ThesisHeading"/>
      </w:pPr>
    </w:p>
    <w:p w14:paraId="1A305703" w14:textId="3D297F18" w:rsidR="001C4DAA" w:rsidRDefault="001C4DAA" w:rsidP="00216297">
      <w:pPr>
        <w:pStyle w:val="ThesisHeading"/>
      </w:pPr>
      <w:r>
        <w:t>Alexandra J Conway</w:t>
      </w:r>
      <w:r w:rsidRPr="001C4DAA">
        <w:rPr>
          <w:vertAlign w:val="superscript"/>
        </w:rPr>
        <w:t>1</w:t>
      </w:r>
      <w:r w:rsidR="00BE5A6F">
        <w:t xml:space="preserve">, </w:t>
      </w:r>
      <w:proofErr w:type="spellStart"/>
      <w:r>
        <w:t>Mélanie</w:t>
      </w:r>
      <w:proofErr w:type="spellEnd"/>
      <w:r>
        <w:t xml:space="preserve"> Jean</w:t>
      </w:r>
      <w:r w:rsidRPr="001C4DAA">
        <w:rPr>
          <w:vertAlign w:val="superscript"/>
        </w:rPr>
        <w:t>1</w:t>
      </w:r>
      <w:r w:rsidR="00BE5A6F">
        <w:t xml:space="preserve">, </w:t>
      </w:r>
      <w:r>
        <w:t>Roger W Ruess</w:t>
      </w:r>
      <w:r w:rsidRPr="001C4DAA">
        <w:rPr>
          <w:vertAlign w:val="superscript"/>
        </w:rPr>
        <w:t>2</w:t>
      </w:r>
      <w:r w:rsidR="00BE5A6F">
        <w:t xml:space="preserve">, </w:t>
      </w:r>
      <w:r>
        <w:t>Jill F Johnstone</w:t>
      </w:r>
      <w:r w:rsidR="00073173">
        <w:rPr>
          <w:vertAlign w:val="superscript"/>
        </w:rPr>
        <w:t>2</w:t>
      </w:r>
    </w:p>
    <w:p w14:paraId="486F9CA0" w14:textId="77777777" w:rsidR="001C4DAA" w:rsidRDefault="001C4DAA" w:rsidP="00216297">
      <w:pPr>
        <w:pStyle w:val="ThesisHeading"/>
      </w:pPr>
    </w:p>
    <w:p w14:paraId="6F2CAE86" w14:textId="0D890F27" w:rsidR="001C4DAA" w:rsidRDefault="001C4DAA" w:rsidP="00216297">
      <w:pPr>
        <w:pStyle w:val="ThesisHeading"/>
      </w:pPr>
      <w:r w:rsidRPr="001C4DAA">
        <w:rPr>
          <w:vertAlign w:val="superscript"/>
        </w:rPr>
        <w:t>1</w:t>
      </w:r>
      <w:r>
        <w:t xml:space="preserve"> Department of Biology, University of Saskatchewan, 112 Science Place, Saskatoon, Saskatchewan, Canada, S7N 5E2</w:t>
      </w:r>
    </w:p>
    <w:p w14:paraId="3F3FCC2F" w14:textId="6217CDFD" w:rsidR="001C4DAA" w:rsidRPr="001C4DAA" w:rsidRDefault="001C4DAA" w:rsidP="00216297">
      <w:pPr>
        <w:pStyle w:val="ThesisHeading"/>
      </w:pPr>
      <w:r w:rsidRPr="001C4DAA">
        <w:rPr>
          <w:vertAlign w:val="superscript"/>
        </w:rPr>
        <w:t>2</w:t>
      </w:r>
      <w:r>
        <w:t xml:space="preserve"> Institute of Arctic Biology, University of Alaska Fairbanks, Fairbanks, Alaska, USA, 99775-7000</w:t>
      </w:r>
    </w:p>
    <w:p w14:paraId="05D807E1" w14:textId="77777777" w:rsidR="001C4DAA" w:rsidRDefault="001C4DAA" w:rsidP="00216297">
      <w:pPr>
        <w:pStyle w:val="ThesisHeading"/>
      </w:pPr>
    </w:p>
    <w:p w14:paraId="3C6B9DB6" w14:textId="77777777" w:rsidR="003C67DD" w:rsidRDefault="003C67DD" w:rsidP="00216297">
      <w:pPr>
        <w:pStyle w:val="ThesisHeading"/>
      </w:pPr>
      <w:r>
        <w:t>Correspondence</w:t>
      </w:r>
    </w:p>
    <w:p w14:paraId="288D71F1" w14:textId="77777777" w:rsidR="003C67DD" w:rsidRDefault="003C67DD" w:rsidP="00216297">
      <w:pPr>
        <w:pStyle w:val="ThesisHeading"/>
      </w:pPr>
      <w:r>
        <w:t>Alexandra J Conway, Department of Soil Science, University of Saskatchewan, 51 Campus Drive, Saskatoon, SK, S7N 5A8, Canada</w:t>
      </w:r>
    </w:p>
    <w:p w14:paraId="117CDF20" w14:textId="77777777" w:rsidR="007D0C7C" w:rsidRDefault="003C67DD" w:rsidP="00216297">
      <w:pPr>
        <w:pStyle w:val="ThesisHeading"/>
      </w:pPr>
      <w:r>
        <w:t xml:space="preserve">Email: </w:t>
      </w:r>
      <w:hyperlink r:id="rId8" w:history="1">
        <w:r w:rsidRPr="00C75397">
          <w:rPr>
            <w:rStyle w:val="Hyperlink"/>
          </w:rPr>
          <w:t>alix.conway@usask.ca</w:t>
        </w:r>
      </w:hyperlink>
      <w:r>
        <w:t xml:space="preserve"> </w:t>
      </w:r>
    </w:p>
    <w:p w14:paraId="58F08EB7" w14:textId="77777777" w:rsidR="007D0C7C" w:rsidRDefault="007D0C7C" w:rsidP="00216297">
      <w:pPr>
        <w:pStyle w:val="ThesisHeading"/>
      </w:pPr>
    </w:p>
    <w:p w14:paraId="55356C0B" w14:textId="77777777" w:rsidR="007D0C7C" w:rsidRDefault="007D0C7C" w:rsidP="00216297">
      <w:pPr>
        <w:pStyle w:val="ThesisHeading"/>
      </w:pPr>
      <w:r>
        <w:t>Funding information</w:t>
      </w:r>
    </w:p>
    <w:p w14:paraId="25C67C7E" w14:textId="009EEAC7" w:rsidR="00795F85" w:rsidRPr="0050535D" w:rsidRDefault="008C75AD" w:rsidP="00216297">
      <w:pPr>
        <w:pStyle w:val="ThesisHeading"/>
      </w:pPr>
      <w:r>
        <w:t>National Science Foundation’s Bonanza Creek Long Term Ecological Research Site program</w:t>
      </w:r>
      <w:r w:rsidR="00073173">
        <w:t xml:space="preserve"> (</w:t>
      </w:r>
      <w:r>
        <w:t>NSF DEB-1636476</w:t>
      </w:r>
      <w:r w:rsidR="00073173">
        <w:t>)</w:t>
      </w:r>
      <w:r w:rsidR="00073173" w:rsidRPr="00073173">
        <w:t>;</w:t>
      </w:r>
      <w:r w:rsidR="00073173" w:rsidRPr="00995406">
        <w:t xml:space="preserve"> </w:t>
      </w:r>
      <w:r w:rsidR="00073173" w:rsidRPr="00BB40B1">
        <w:t>N</w:t>
      </w:r>
      <w:r w:rsidR="00073173" w:rsidRPr="00C5335C">
        <w:t>S</w:t>
      </w:r>
      <w:r w:rsidR="00073173" w:rsidRPr="00C73364">
        <w:t>ERC Discov</w:t>
      </w:r>
      <w:r w:rsidR="00073173" w:rsidRPr="004818D1">
        <w:t>ery Grant (JJ); Northern Scientific Training Program (AC)</w:t>
      </w:r>
    </w:p>
    <w:p w14:paraId="4BB2FE3B" w14:textId="77777777" w:rsidR="001C4DAA" w:rsidRDefault="001C4DAA" w:rsidP="00216297">
      <w:pPr>
        <w:pStyle w:val="ThesisHeading"/>
      </w:pPr>
    </w:p>
    <w:p w14:paraId="2CCFFFD1" w14:textId="77777777" w:rsidR="001C4DAA" w:rsidRDefault="001C4DAA" w:rsidP="00216297">
      <w:pPr>
        <w:pStyle w:val="ThesisHeading"/>
      </w:pPr>
    </w:p>
    <w:p w14:paraId="4295BB5C" w14:textId="26B24D73" w:rsidR="001C4DAA" w:rsidRPr="00073173" w:rsidRDefault="00073173" w:rsidP="00216297">
      <w:pPr>
        <w:pStyle w:val="ThesisHeading"/>
      </w:pPr>
      <w:r w:rsidRPr="00073173">
        <w:t>Su</w:t>
      </w:r>
      <w:r w:rsidRPr="00995406">
        <w:t>b</w:t>
      </w:r>
      <w:r w:rsidRPr="00BB40B1">
        <w:t>m</w:t>
      </w:r>
      <w:r w:rsidRPr="00C5335C">
        <w:t>i</w:t>
      </w:r>
      <w:r w:rsidRPr="00C73364">
        <w:t>ssion prep</w:t>
      </w:r>
      <w:r w:rsidRPr="00073173">
        <w:t>ared for Journal of Vegetation Science</w:t>
      </w:r>
    </w:p>
    <w:p w14:paraId="05418860" w14:textId="77777777" w:rsidR="001C4DAA" w:rsidRDefault="001C4DAA" w:rsidP="00216297">
      <w:pPr>
        <w:pStyle w:val="ThesisHeading"/>
      </w:pPr>
    </w:p>
    <w:p w14:paraId="3E197715" w14:textId="77777777" w:rsidR="001C4DAA" w:rsidRDefault="001C4DAA" w:rsidP="00216297">
      <w:pPr>
        <w:pStyle w:val="ThesisHeading"/>
      </w:pPr>
    </w:p>
    <w:p w14:paraId="71FA40E9" w14:textId="77777777" w:rsidR="001C4DAA" w:rsidRDefault="001C4DAA" w:rsidP="00216297">
      <w:pPr>
        <w:pStyle w:val="ThesisHeading"/>
      </w:pPr>
    </w:p>
    <w:p w14:paraId="28991425" w14:textId="77777777" w:rsidR="001C4DAA" w:rsidRDefault="001C4DAA" w:rsidP="00216297">
      <w:pPr>
        <w:pStyle w:val="ThesisHeading"/>
      </w:pPr>
    </w:p>
    <w:p w14:paraId="13A69FB1" w14:textId="77777777" w:rsidR="001C4DAA" w:rsidRDefault="001C4DAA" w:rsidP="00216297">
      <w:pPr>
        <w:pStyle w:val="ThesisHeading"/>
      </w:pPr>
    </w:p>
    <w:p w14:paraId="7A491161" w14:textId="77777777" w:rsidR="001C4DAA" w:rsidRDefault="001C4DAA" w:rsidP="00216297">
      <w:pPr>
        <w:pStyle w:val="ThesisHeading"/>
      </w:pPr>
    </w:p>
    <w:p w14:paraId="602CAC66" w14:textId="77777777" w:rsidR="001C4DAA" w:rsidRDefault="001C4DAA" w:rsidP="00216297">
      <w:pPr>
        <w:pStyle w:val="ThesisHeading"/>
      </w:pPr>
    </w:p>
    <w:p w14:paraId="2CDEB021" w14:textId="77777777" w:rsidR="001C4DAA" w:rsidRDefault="001C4DAA" w:rsidP="00216297">
      <w:pPr>
        <w:pStyle w:val="ThesisHeading"/>
      </w:pPr>
    </w:p>
    <w:p w14:paraId="050C8288" w14:textId="77777777" w:rsidR="001C4DAA" w:rsidRDefault="001C4DAA" w:rsidP="00216297">
      <w:pPr>
        <w:pStyle w:val="ThesisHeading"/>
      </w:pPr>
    </w:p>
    <w:p w14:paraId="7C4A8736" w14:textId="3C94316A" w:rsidR="008722AE" w:rsidRPr="008722AE" w:rsidRDefault="008722AE" w:rsidP="008722AE">
      <w:pPr>
        <w:pStyle w:val="Heading1"/>
      </w:pPr>
      <w:commentRangeStart w:id="1"/>
      <w:r w:rsidRPr="008722AE">
        <w:lastRenderedPageBreak/>
        <w:t>Abstract</w:t>
      </w:r>
      <w:ins w:id="2" w:author="Katherine Hayes" w:date="2023-05-12T17:01:00Z">
        <w:r w:rsidRPr="008722AE">
          <w:t xml:space="preserve"> (</w:t>
        </w:r>
      </w:ins>
      <w:ins w:id="3" w:author="Katherine Hayes" w:date="2023-04-21T15:00:00Z">
        <w:r w:rsidR="009465F5">
          <w:t>265</w:t>
        </w:r>
      </w:ins>
      <w:r w:rsidRPr="008722AE">
        <w:t>/</w:t>
      </w:r>
      <w:ins w:id="4" w:author="Katherine Hayes" w:date="2023-05-12T17:01:00Z">
        <w:r w:rsidRPr="008722AE">
          <w:t xml:space="preserve"> 300)</w:t>
        </w:r>
      </w:ins>
    </w:p>
    <w:commentRangeEnd w:id="1"/>
    <w:p w14:paraId="260C0A01" w14:textId="52320F7D" w:rsidR="001C4DAA" w:rsidRDefault="00F02880" w:rsidP="008722AE">
      <w:r>
        <w:rPr>
          <w:rStyle w:val="CommentReference"/>
          <w:rFonts w:eastAsia="MS Mincho"/>
        </w:rPr>
        <w:commentReference w:id="1"/>
      </w:r>
      <w:r w:rsidR="002E4F2C" w:rsidRPr="008722AE">
        <w:rPr>
          <w:i/>
          <w:iCs/>
        </w:rPr>
        <w:t>Questions</w:t>
      </w:r>
      <w:r w:rsidR="00987775">
        <w:t>:</w:t>
      </w:r>
    </w:p>
    <w:p w14:paraId="31CAE9EF" w14:textId="67E16389" w:rsidR="00987775" w:rsidDel="005B2A12" w:rsidRDefault="00D4047B" w:rsidP="008722AE">
      <w:pPr>
        <w:rPr>
          <w:del w:id="5" w:author="Katherine Hayes" w:date="2023-04-21T14:53:00Z"/>
        </w:rPr>
      </w:pPr>
      <w:del w:id="6" w:author="Katherine Hayes" w:date="2023-05-12T17:01:00Z">
        <w:r>
          <w:delText xml:space="preserve">Herbivores </w:delText>
        </w:r>
      </w:del>
      <w:ins w:id="7" w:author="Katherine Hayes" w:date="2023-04-21T14:53:00Z">
        <w:r w:rsidR="005B2A12" w:rsidRPr="005B2A12">
          <w:t>Environmental changes at high latitudes appear to stimulat</w:t>
        </w:r>
        <w:r w:rsidR="005B2A12">
          <w:t>e</w:t>
        </w:r>
        <w:r w:rsidR="005B2A12" w:rsidRPr="005B2A12">
          <w:t xml:space="preserve"> large changes in plant communities, such as shifts in tree dominance </w:t>
        </w:r>
        <w:r w:rsidR="005B2A12">
          <w:t>driven</w:t>
        </w:r>
        <w:r w:rsidR="005B2A12" w:rsidRPr="005B2A12">
          <w:t xml:space="preserve"> by changing fire severity and frequency.</w:t>
        </w:r>
        <w:r w:rsidR="005B2A12">
          <w:t xml:space="preserve"> </w:t>
        </w:r>
        <w:r w:rsidR="005B2A12" w:rsidRPr="005B2A12">
          <w:t>We were interested in whether such changes initiated by disturbance are likely to persist through early succession to generate new patterns of forest dominance. In particular, how strong is the potential for activities of mammal herbivores to alter the patterns of tree dominance initiated by changing fire?</w:t>
        </w:r>
      </w:ins>
      <w:commentRangeStart w:id="8"/>
      <w:commentRangeStart w:id="9"/>
      <w:del w:id="10" w:author="Katherine Hayes" w:date="2023-04-21T14:53:00Z">
        <w:r w:rsidDel="005B2A12">
          <w:delText>Herbivores</w:delText>
        </w:r>
      </w:del>
      <w:del w:id="11" w:author="Katherine Hayes" w:date="2023-04-21T13:49:00Z">
        <w:r w:rsidDel="00E424A0">
          <w:delText xml:space="preserve"> </w:delText>
        </w:r>
      </w:del>
      <w:commentRangeEnd w:id="8"/>
      <w:commentRangeEnd w:id="9"/>
      <w:r w:rsidR="00073173">
        <w:rPr>
          <w:rStyle w:val="CommentReference"/>
          <w:rFonts w:eastAsia="MS Mincho"/>
        </w:rPr>
        <w:commentReference w:id="9"/>
      </w:r>
      <w:del w:id="12" w:author="Katherine Hayes" w:date="2023-04-21T13:49:00Z">
        <w:r w:rsidR="00073173" w:rsidDel="00E424A0">
          <w:rPr>
            <w:rStyle w:val="CommentReference"/>
            <w:rFonts w:eastAsia="MS Mincho"/>
          </w:rPr>
          <w:commentReference w:id="8"/>
        </w:r>
      </w:del>
      <w:del w:id="13" w:author="Katherine Hayes" w:date="2023-04-21T13:48:00Z">
        <w:r w:rsidDel="00E424A0">
          <w:delText>are known to</w:delText>
        </w:r>
      </w:del>
      <w:del w:id="14" w:author="Katherine Hayes" w:date="2023-04-21T13:49:00Z">
        <w:r w:rsidDel="00E424A0">
          <w:delText xml:space="preserve"> </w:delText>
        </w:r>
      </w:del>
      <w:del w:id="15" w:author="Katherine Hayes" w:date="2023-04-21T14:53:00Z">
        <w:r w:rsidDel="005B2A12">
          <w:delText xml:space="preserve">alter community structure and function across the globe, often acting as ecosystem engineers. Responses of vegetation communities to herbivores vary depending on </w:delText>
        </w:r>
      </w:del>
      <w:del w:id="16" w:author="Katherine Hayes" w:date="2023-04-21T13:54:00Z">
        <w:r w:rsidDel="00627729">
          <w:delText>a multitude of</w:delText>
        </w:r>
      </w:del>
      <w:del w:id="17" w:author="Katherine Hayes" w:date="2023-04-21T14:53:00Z">
        <w:r w:rsidDel="005B2A12">
          <w:delText xml:space="preserve"> factors, making it difficult to generalize the influence of herbivores. Here, we asked how do large mammalian herbivores affect forest growth and structure in early post-fire forests in Interior Alaska</w:delText>
        </w:r>
        <w:r w:rsidR="0050535D" w:rsidDel="005B2A12">
          <w:delText>?</w:delText>
        </w:r>
      </w:del>
    </w:p>
    <w:p w14:paraId="48A3DC05" w14:textId="77777777" w:rsidR="005B2A12" w:rsidRPr="00F02880" w:rsidRDefault="005B2A12" w:rsidP="005B2A12">
      <w:pPr>
        <w:rPr>
          <w:ins w:id="18" w:author="Katherine Hayes" w:date="2023-04-21T14:53:00Z"/>
          <w:b/>
        </w:rPr>
      </w:pPr>
    </w:p>
    <w:p w14:paraId="6DE83228" w14:textId="48BD48E3" w:rsidR="00987775" w:rsidRDefault="00987775" w:rsidP="008722AE">
      <w:r w:rsidRPr="008722AE">
        <w:rPr>
          <w:i/>
          <w:iCs/>
        </w:rPr>
        <w:t>Location</w:t>
      </w:r>
      <w:r>
        <w:t>:</w:t>
      </w:r>
    </w:p>
    <w:p w14:paraId="7FD92715" w14:textId="4450AC16" w:rsidR="00987775" w:rsidRPr="00F02880" w:rsidRDefault="00D4047B" w:rsidP="008722AE">
      <w:pPr>
        <w:rPr>
          <w:b/>
        </w:rPr>
      </w:pPr>
      <w:r>
        <w:t>Near Fairbanks, Alaska, USA.</w:t>
      </w:r>
    </w:p>
    <w:p w14:paraId="05EC4C94" w14:textId="65E6B204" w:rsidR="00987775" w:rsidRDefault="00987775" w:rsidP="008722AE">
      <w:r w:rsidRPr="008722AE">
        <w:rPr>
          <w:i/>
          <w:iCs/>
        </w:rPr>
        <w:t>Methods</w:t>
      </w:r>
      <w:r>
        <w:t>:</w:t>
      </w:r>
    </w:p>
    <w:p w14:paraId="5E481E1D" w14:textId="1555F049" w:rsidR="00D4047B" w:rsidRPr="00F02880" w:rsidRDefault="00453927" w:rsidP="008722AE">
      <w:pPr>
        <w:rPr>
          <w:b/>
        </w:rPr>
      </w:pPr>
      <w:r>
        <w:t>We set</w:t>
      </w:r>
      <w:ins w:id="19" w:author="Katherine Hayes" w:date="2023-04-21T14:54:00Z">
        <w:r w:rsidR="005B2A12">
          <w:t xml:space="preserve"> </w:t>
        </w:r>
      </w:ins>
      <w:del w:id="20" w:author="Katherine Hayes" w:date="2023-04-21T14:54:00Z">
        <w:r w:rsidDel="005B2A12">
          <w:delText>-</w:delText>
        </w:r>
      </w:del>
      <w:r>
        <w:t>up</w:t>
      </w:r>
      <w:r w:rsidR="00D4047B">
        <w:t xml:space="preserve"> paired </w:t>
      </w:r>
      <w:commentRangeStart w:id="21"/>
      <w:r w:rsidR="00D4047B">
        <w:t xml:space="preserve">exclosures </w:t>
      </w:r>
      <w:commentRangeEnd w:id="21"/>
      <w:r w:rsidR="00BB40B1">
        <w:rPr>
          <w:rStyle w:val="CommentReference"/>
          <w:rFonts w:eastAsia="MS Mincho"/>
        </w:rPr>
        <w:commentReference w:id="21"/>
      </w:r>
      <w:r w:rsidR="00D4047B">
        <w:t>and control plots</w:t>
      </w:r>
      <w:ins w:id="22" w:author="Katherine Hayes" w:date="2023-04-21T14:54:00Z">
        <w:r w:rsidR="005B2A12">
          <w:t xml:space="preserve"> to exclude moose (</w:t>
        </w:r>
        <w:r w:rsidR="005B2A12">
          <w:rPr>
            <w:i/>
            <w:iCs/>
          </w:rPr>
          <w:t xml:space="preserve">Acles </w:t>
        </w:r>
        <w:proofErr w:type="spellStart"/>
        <w:r w:rsidR="005B2A12">
          <w:rPr>
            <w:i/>
            <w:iCs/>
          </w:rPr>
          <w:t>alces</w:t>
        </w:r>
        <w:proofErr w:type="spellEnd"/>
        <w:r w:rsidR="005B2A12">
          <w:rPr>
            <w:i/>
            <w:iCs/>
          </w:rPr>
          <w:t xml:space="preserve">) </w:t>
        </w:r>
        <w:r w:rsidR="005B2A12">
          <w:t>and snowshoe hare (</w:t>
        </w:r>
        <w:r w:rsidR="005B2A12">
          <w:rPr>
            <w:i/>
            <w:iCs/>
          </w:rPr>
          <w:t>L</w:t>
        </w:r>
      </w:ins>
      <w:ins w:id="23" w:author="Katherine Hayes" w:date="2023-04-21T14:55:00Z">
        <w:r w:rsidR="005B2A12">
          <w:rPr>
            <w:i/>
            <w:iCs/>
          </w:rPr>
          <w:t>epus americanus</w:t>
        </w:r>
        <w:r w:rsidR="005B2A12">
          <w:t>)</w:t>
        </w:r>
      </w:ins>
      <w:ins w:id="24" w:author="Katherine Hayes" w:date="2023-05-12T17:01:00Z">
        <w:r w:rsidR="00D4047B">
          <w:t xml:space="preserve"> </w:t>
        </w:r>
      </w:ins>
      <w:r>
        <w:t xml:space="preserve">at </w:t>
      </w:r>
      <w:r w:rsidR="0050535D">
        <w:t>five</w:t>
      </w:r>
      <w:r>
        <w:t xml:space="preserve"> sites </w:t>
      </w:r>
      <w:r w:rsidR="00D4047B">
        <w:t xml:space="preserve">in </w:t>
      </w:r>
      <w:ins w:id="25" w:author="Katherine Hayes" w:date="2023-04-21T14:55:00Z">
        <w:r w:rsidR="005B2A12">
          <w:t xml:space="preserve">early postfire </w:t>
        </w:r>
      </w:ins>
      <w:del w:id="26" w:author="Katherine Hayes" w:date="2023-04-21T14:55:00Z">
        <w:r w:rsidR="00D4047B" w:rsidDel="005B2A12">
          <w:delText>10 year old forests</w:delText>
        </w:r>
      </w:del>
      <w:ins w:id="27" w:author="Katherine Hayes" w:date="2023-04-21T14:55:00Z">
        <w:r w:rsidR="005B2A12">
          <w:t>stands</w:t>
        </w:r>
      </w:ins>
      <w:r w:rsidR="00D4047B">
        <w:t xml:space="preserve"> </w:t>
      </w:r>
      <w:del w:id="28" w:author="Katherine Hayes" w:date="2023-04-21T14:56:00Z">
        <w:r w:rsidR="00D4047B" w:rsidDel="005B2A12">
          <w:delText xml:space="preserve">that </w:delText>
        </w:r>
      </w:del>
      <w:del w:id="29" w:author="Katherine Hayes" w:date="2023-04-21T14:55:00Z">
        <w:r w:rsidR="00D4047B" w:rsidDel="005B2A12">
          <w:delText>varied in</w:delText>
        </w:r>
      </w:del>
      <w:del w:id="30" w:author="Katherine Hayes" w:date="2023-05-12T17:01:00Z">
        <w:r w:rsidR="00D4047B">
          <w:delText xml:space="preserve"> </w:delText>
        </w:r>
      </w:del>
      <w:ins w:id="31" w:author="Katherine Hayes" w:date="2023-04-21T14:56:00Z">
        <w:r w:rsidR="005B2A12">
          <w:t>across a gradient of</w:t>
        </w:r>
      </w:ins>
      <w:ins w:id="32" w:author="Katherine Hayes" w:date="2023-05-12T17:01:00Z">
        <w:r w:rsidR="00D4047B">
          <w:t xml:space="preserve"> </w:t>
        </w:r>
      </w:ins>
      <w:r w:rsidR="00D4047B">
        <w:t xml:space="preserve">fire severity. </w:t>
      </w:r>
      <w:r w:rsidR="004B7152">
        <w:t>Within each plot, we tagged 20 individuals of black spruce</w:t>
      </w:r>
      <w:del w:id="33" w:author="Katherine Hayes" w:date="2023-05-12T17:01:00Z">
        <w:r w:rsidR="004B7152">
          <w:delText>,</w:delText>
        </w:r>
      </w:del>
      <w:ins w:id="34" w:author="Katherine Hayes" w:date="2023-04-21T14:57:00Z">
        <w:r w:rsidR="005B2A12">
          <w:t xml:space="preserve"> (</w:t>
        </w:r>
        <w:r w:rsidR="005B2A12">
          <w:rPr>
            <w:i/>
            <w:iCs/>
          </w:rPr>
          <w:t xml:space="preserve">Picea </w:t>
        </w:r>
        <w:proofErr w:type="spellStart"/>
        <w:r w:rsidR="005B2A12">
          <w:rPr>
            <w:i/>
            <w:iCs/>
          </w:rPr>
          <w:t>ma</w:t>
        </w:r>
      </w:ins>
      <w:ins w:id="35" w:author="Katherine Hayes" w:date="2023-04-21T14:58:00Z">
        <w:r w:rsidR="005B2A12">
          <w:rPr>
            <w:i/>
            <w:iCs/>
          </w:rPr>
          <w:t>riana</w:t>
        </w:r>
        <w:proofErr w:type="spellEnd"/>
        <w:r w:rsidR="005B2A12">
          <w:rPr>
            <w:i/>
            <w:iCs/>
          </w:rPr>
          <w:t>)</w:t>
        </w:r>
      </w:ins>
      <w:ins w:id="36" w:author="Katherine Hayes" w:date="2023-05-12T17:01:00Z">
        <w:r w:rsidR="004B7152">
          <w:t>,</w:t>
        </w:r>
      </w:ins>
      <w:ins w:id="37" w:author="Katherine Hayes" w:date="2023-05-16T08:44:00Z">
        <w:r w:rsidR="004B7152">
          <w:t xml:space="preserve"> </w:t>
        </w:r>
      </w:ins>
      <w:r w:rsidR="004B7152">
        <w:t>trembling aspen</w:t>
      </w:r>
      <w:del w:id="38" w:author="Katherine Hayes" w:date="2023-05-12T17:01:00Z">
        <w:r w:rsidR="004B7152">
          <w:delText>,</w:delText>
        </w:r>
      </w:del>
      <w:ins w:id="39" w:author="Katherine Hayes" w:date="2023-04-21T14:58:00Z">
        <w:r w:rsidR="005B2A12">
          <w:t xml:space="preserve"> (</w:t>
        </w:r>
        <w:r w:rsidR="005B2A12">
          <w:rPr>
            <w:i/>
            <w:iCs/>
          </w:rPr>
          <w:t xml:space="preserve">Populus </w:t>
        </w:r>
        <w:proofErr w:type="spellStart"/>
        <w:r w:rsidR="005B2A12">
          <w:rPr>
            <w:i/>
            <w:iCs/>
          </w:rPr>
          <w:t>tremuloides</w:t>
        </w:r>
        <w:proofErr w:type="spellEnd"/>
        <w:r w:rsidR="005B2A12">
          <w:rPr>
            <w:i/>
            <w:iCs/>
          </w:rPr>
          <w:t>)</w:t>
        </w:r>
      </w:ins>
      <w:ins w:id="40" w:author="Katherine Hayes" w:date="2023-05-12T17:01:00Z">
        <w:r w:rsidR="004B7152">
          <w:t>,</w:t>
        </w:r>
      </w:ins>
      <w:ins w:id="41" w:author="Katherine Hayes" w:date="2023-05-16T08:44:00Z">
        <w:r w:rsidR="004B7152">
          <w:t xml:space="preserve"> </w:t>
        </w:r>
      </w:ins>
      <w:r w:rsidR="004B7152">
        <w:t>and Alaskan paper birch</w:t>
      </w:r>
      <w:ins w:id="42" w:author="Katherine Hayes" w:date="2023-04-21T14:58:00Z">
        <w:r w:rsidR="005B2A12">
          <w:t xml:space="preserve"> (</w:t>
        </w:r>
        <w:r w:rsidR="005B2A12">
          <w:rPr>
            <w:i/>
            <w:iCs/>
          </w:rPr>
          <w:t>Betula neoalaskana</w:t>
        </w:r>
        <w:r w:rsidR="005B2A12">
          <w:t>)</w:t>
        </w:r>
      </w:ins>
      <w:ins w:id="43" w:author="Katherine Hayes" w:date="2023-05-12T17:01:00Z">
        <w:r w:rsidR="004B7152">
          <w:t xml:space="preserve"> </w:t>
        </w:r>
      </w:ins>
      <w:r w:rsidR="004B7152">
        <w:t>to monitor</w:t>
      </w:r>
      <w:del w:id="44" w:author="Katherine Hayes" w:date="2023-04-21T14:57:00Z">
        <w:r w:rsidR="004B7152" w:rsidDel="005B2A12">
          <w:delText xml:space="preserve"> their</w:delText>
        </w:r>
      </w:del>
      <w:r w:rsidR="009B138D">
        <w:t xml:space="preserve"> survival, occurrence of browsing, and</w:t>
      </w:r>
      <w:r w:rsidR="004B7152">
        <w:t xml:space="preserve"> </w:t>
      </w:r>
      <w:r w:rsidR="009B138D">
        <w:t>growth (height, basal, and crown)</w:t>
      </w:r>
      <w:r w:rsidR="004B7152">
        <w:t xml:space="preserve"> over a </w:t>
      </w:r>
      <w:del w:id="45" w:author="Katherine Hayes" w:date="2023-04-21T14:56:00Z">
        <w:r w:rsidR="004B7152" w:rsidDel="005B2A12">
          <w:delText>four year</w:delText>
        </w:r>
      </w:del>
      <w:ins w:id="46" w:author="Katherine Hayes" w:date="2023-04-21T14:56:00Z">
        <w:r w:rsidR="005B2A12">
          <w:t>four-year</w:t>
        </w:r>
      </w:ins>
      <w:r w:rsidR="004B7152">
        <w:t xml:space="preserve"> period. </w:t>
      </w:r>
      <w:r>
        <w:t xml:space="preserve">We used linear mixed effect models to determine the proportional change in growth between treatments, </w:t>
      </w:r>
      <w:del w:id="47" w:author="Katherine Hayes" w:date="2023-04-21T14:56:00Z">
        <w:r w:rsidDel="005B2A12">
          <w:delText xml:space="preserve">with </w:delText>
        </w:r>
      </w:del>
      <w:ins w:id="48" w:author="Katherine Hayes" w:date="2023-04-21T14:56:00Z">
        <w:r w:rsidR="005B2A12">
          <w:t xml:space="preserve">using </w:t>
        </w:r>
      </w:ins>
      <w:r>
        <w:t>site</w:t>
      </w:r>
      <w:r w:rsidR="00D4047B">
        <w:t xml:space="preserve"> </w:t>
      </w:r>
      <w:r>
        <w:t xml:space="preserve">as the random effect. </w:t>
      </w:r>
    </w:p>
    <w:p w14:paraId="703C22AE" w14:textId="2474AFA8" w:rsidR="00987775" w:rsidRDefault="00987775" w:rsidP="008722AE">
      <w:r w:rsidRPr="008722AE">
        <w:rPr>
          <w:i/>
          <w:iCs/>
        </w:rPr>
        <w:t>Results</w:t>
      </w:r>
      <w:r>
        <w:t>:</w:t>
      </w:r>
    </w:p>
    <w:p w14:paraId="51CFEC3A" w14:textId="5BB6B559" w:rsidR="00453927" w:rsidRPr="00F02880" w:rsidRDefault="00453927" w:rsidP="008722AE">
      <w:pPr>
        <w:rPr>
          <w:b/>
        </w:rPr>
      </w:pPr>
      <w:r>
        <w:t xml:space="preserve">We found species-specific responses to mammalian herbivore exclusion after </w:t>
      </w:r>
      <w:r w:rsidR="0050535D">
        <w:t>four</w:t>
      </w:r>
      <w:r>
        <w:t xml:space="preserve"> years. Specifically, </w:t>
      </w:r>
      <w:del w:id="49" w:author="Katherine Hayes" w:date="2023-04-21T14:58:00Z">
        <w:r w:rsidDel="005B2A12">
          <w:delText xml:space="preserve">Alaskan paper </w:delText>
        </w:r>
      </w:del>
      <w:r>
        <w:t>birch grew taller inside</w:t>
      </w:r>
      <w:del w:id="50" w:author="Katherine Hayes" w:date="2023-04-21T14:59:00Z">
        <w:r w:rsidDel="005B2A12">
          <w:delText xml:space="preserve"> the</w:delText>
        </w:r>
      </w:del>
      <w:r>
        <w:t xml:space="preserve"> exclosures and black spruce grew taller and increased more in basal diameter outside exclosures. We found no response of </w:t>
      </w:r>
      <w:del w:id="51" w:author="Katherine Hayes" w:date="2023-04-21T14:58:00Z">
        <w:r w:rsidDel="005B2A12">
          <w:delText xml:space="preserve">trembling </w:delText>
        </w:r>
      </w:del>
      <w:r>
        <w:t>aspen to the exclosure treatment. Survival was high for all three species</w:t>
      </w:r>
      <w:del w:id="52" w:author="Katherine Hayes" w:date="2023-04-21T14:59:00Z">
        <w:r w:rsidDel="009465F5">
          <w:delText xml:space="preserve">, and </w:delText>
        </w:r>
        <w:r w:rsidDel="005B2A12">
          <w:delText xml:space="preserve">Alaskan paper </w:delText>
        </w:r>
        <w:r w:rsidDel="009465F5">
          <w:delText xml:space="preserve">birch had the highest occurrence of browsing, primarily by moose, in the control </w:delText>
        </w:r>
      </w:del>
      <w:del w:id="53" w:author="Katherine Hayes" w:date="2023-05-16T08:44:00Z">
        <w:r>
          <w:delText>plots</w:delText>
        </w:r>
      </w:del>
      <w:del w:id="54" w:author="Katherine Hayes" w:date="2023-05-12T17:01:00Z">
        <w:r>
          <w:delText>plots</w:delText>
        </w:r>
      </w:del>
      <w:del w:id="55" w:author="Katherine Hayes" w:date="2023-04-21T14:59:00Z">
        <w:r w:rsidDel="009465F5">
          <w:delText>plot</w:delText>
        </w:r>
      </w:del>
      <w:ins w:id="56" w:author="Katherine Hayes" w:date="2023-04-21T14:59:00Z">
        <w:r w:rsidR="009465F5">
          <w:t>.</w:t>
        </w:r>
        <w:r w:rsidR="009465F5" w:rsidRPr="009465F5">
          <w:t xml:space="preserve"> </w:t>
        </w:r>
        <w:r w:rsidR="009465F5">
          <w:t xml:space="preserve">We found that relative height structure of tree species best predicted growth responses to herbivore </w:t>
        </w:r>
        <w:proofErr w:type="gramStart"/>
        <w:r w:rsidR="009465F5">
          <w:t>exclusion,  not</w:t>
        </w:r>
        <w:proofErr w:type="gramEnd"/>
        <w:r w:rsidR="009465F5">
          <w:t xml:space="preserve"> palatability to herbivores.</w:t>
        </w:r>
      </w:ins>
      <w:del w:id="57" w:author="Katherine Hayes" w:date="2023-04-21T14:59:00Z">
        <w:r w:rsidDel="009465F5">
          <w:delText xml:space="preserve">s. </w:delText>
        </w:r>
      </w:del>
    </w:p>
    <w:p w14:paraId="2B83900E" w14:textId="713A429F" w:rsidR="00987775" w:rsidRPr="00987775" w:rsidRDefault="00987775" w:rsidP="008722AE">
      <w:r w:rsidRPr="008722AE">
        <w:rPr>
          <w:i/>
          <w:iCs/>
        </w:rPr>
        <w:t>Conclusions</w:t>
      </w:r>
      <w:r>
        <w:t>:</w:t>
      </w:r>
    </w:p>
    <w:p w14:paraId="5F425065" w14:textId="5B95A634" w:rsidR="00D63A0F" w:rsidRDefault="00D63A0F" w:rsidP="008722AE">
      <w:pPr>
        <w:rPr>
          <w:b/>
        </w:rPr>
      </w:pPr>
      <w:del w:id="58" w:author="Katherine Hayes" w:date="2023-04-21T14:59:00Z">
        <w:r w:rsidDel="009465F5">
          <w:delText>We found that relative height structure of tree species best predicted growth responses to herbivore exclusion, and not the palatability to herbivores</w:delText>
        </w:r>
      </w:del>
      <w:del w:id="59" w:author="Katherine Hayes" w:date="2023-04-21T15:00:00Z">
        <w:r w:rsidDel="009465F5">
          <w:delText>. Alaskan paper birch was taller than trembling aspen, and although lower in palatability compared to aspen, was at a</w:delText>
        </w:r>
        <w:r w:rsidR="0050535D" w:rsidDel="009465F5">
          <w:delText>n</w:delText>
        </w:r>
        <w:r w:rsidDel="009465F5">
          <w:delText xml:space="preserve"> optimal browse he</w:delText>
        </w:r>
        <w:r w:rsidR="0030448D" w:rsidDel="009465F5">
          <w:delText xml:space="preserve">ight and responded quickly to being safe from herbivores over a short time period. </w:delText>
        </w:r>
      </w:del>
      <w:r w:rsidR="00F02880">
        <w:t xml:space="preserve">Although we saw species-specific responses to herbivore exclusion, the </w:t>
      </w:r>
      <w:commentRangeStart w:id="60"/>
      <w:r w:rsidR="00F02880">
        <w:t xml:space="preserve">impact of </w:t>
      </w:r>
      <w:del w:id="61" w:author="Katherine Hayes" w:date="2023-05-16T09:43:00Z">
        <w:r w:rsidR="00F02880" w:rsidDel="0095489D">
          <w:delText>large</w:delText>
        </w:r>
      </w:del>
      <w:r w:rsidR="00F02880">
        <w:t xml:space="preserve"> mammalian herbivores</w:t>
      </w:r>
      <w:commentRangeEnd w:id="60"/>
      <w:r w:rsidR="00BB40B1">
        <w:rPr>
          <w:rStyle w:val="CommentReference"/>
          <w:rFonts w:eastAsia="MS Mincho"/>
        </w:rPr>
        <w:commentReference w:id="60"/>
      </w:r>
      <w:r w:rsidR="00F02880">
        <w:t xml:space="preserve"> in Alaskan boreal forests is unlikely to drastically shift the mature canopy composition. </w:t>
      </w:r>
    </w:p>
    <w:p w14:paraId="6A1533BB" w14:textId="3908C04D" w:rsidR="008722AE" w:rsidRPr="008722AE" w:rsidRDefault="003C67DD" w:rsidP="008722AE">
      <w:pPr>
        <w:rPr>
          <w:b/>
        </w:rPr>
      </w:pPr>
      <w:r w:rsidRPr="008722AE">
        <w:rPr>
          <w:b/>
          <w:bCs/>
        </w:rPr>
        <w:t>Key words</w:t>
      </w:r>
      <w:r w:rsidR="00F02880">
        <w:t xml:space="preserve">: </w:t>
      </w:r>
      <w:proofErr w:type="gramStart"/>
      <w:r w:rsidR="00F02880">
        <w:t>Boreal forest</w:t>
      </w:r>
      <w:proofErr w:type="gramEnd"/>
      <w:r w:rsidR="00F02880">
        <w:t>, Alaskan paper birch, black spruce, moose browsing, tree growth, snowshoe hare, forest structure, forest community, disturbance</w:t>
      </w:r>
      <w:ins w:id="62" w:author="Katherine Hayes" w:date="2023-05-12T17:01:00Z">
        <w:r w:rsidR="008722AE">
          <w:br w:type="page"/>
        </w:r>
      </w:ins>
    </w:p>
    <w:p w14:paraId="36E892EB" w14:textId="77777777" w:rsidR="001C4DAA" w:rsidRDefault="001C4DAA">
      <w:pPr>
        <w:pStyle w:val="ThesisHeading"/>
        <w:rPr>
          <w:del w:id="63" w:author="Katherine Hayes" w:date="2023-05-12T17:01:00Z"/>
        </w:rPr>
      </w:pPr>
    </w:p>
    <w:p w14:paraId="5BB098AB" w14:textId="066EF763" w:rsidR="008767C8" w:rsidRPr="001C4DAA" w:rsidRDefault="0077784B" w:rsidP="008722AE">
      <w:pPr>
        <w:pStyle w:val="Heading1"/>
      </w:pPr>
      <w:commentRangeStart w:id="64"/>
      <w:r>
        <w:t>1.</w:t>
      </w:r>
      <w:r w:rsidR="00394D36">
        <w:t>0</w:t>
      </w:r>
      <w:r>
        <w:t xml:space="preserve"> </w:t>
      </w:r>
      <w:r w:rsidR="008767C8" w:rsidRPr="001C4DAA">
        <w:t>Introduction</w:t>
      </w:r>
      <w:bookmarkEnd w:id="0"/>
      <w:commentRangeEnd w:id="64"/>
      <w:r w:rsidR="00684CC2">
        <w:rPr>
          <w:rStyle w:val="CommentReference"/>
          <w:rFonts w:eastAsia="MS Mincho" w:cs="Times New Roman"/>
          <w:b w:val="0"/>
          <w:color w:val="auto"/>
        </w:rPr>
        <w:commentReference w:id="64"/>
      </w:r>
    </w:p>
    <w:p w14:paraId="20DDB7CF" w14:textId="6DC49498" w:rsidR="008767C8" w:rsidRPr="00310AC5" w:rsidRDefault="008767C8" w:rsidP="009465F5">
      <w:pPr>
        <w:ind w:firstLine="720"/>
      </w:pPr>
      <w:r>
        <w:t>Fire is the dominant landscape-scale disturbance in the boreal forest. In recent decades, fires in</w:t>
      </w:r>
      <w:del w:id="65" w:author="Katherine Hayes" w:date="2023-04-21T13:55:00Z">
        <w:r w:rsidDel="00627729">
          <w:delText xml:space="preserve"> the</w:delText>
        </w:r>
      </w:del>
      <w:r>
        <w:t xml:space="preserve"> boreal </w:t>
      </w:r>
      <w:del w:id="66" w:author="Katherine Hayes" w:date="2023-04-21T13:55:00Z">
        <w:r w:rsidDel="00627729">
          <w:delText xml:space="preserve">forests of </w:delText>
        </w:r>
      </w:del>
      <w:r>
        <w:t xml:space="preserve">Alaska and Canada have increased in severity, size and frequency </w:t>
      </w:r>
      <w:r>
        <w:fldChar w:fldCharType="begin" w:fldLock="1"/>
      </w:r>
      <w:r w:rsidR="00DF63DE">
        <w:instrText>ADDIN CSL_CITATION {"citationItems":[{"id":"ITEM-1","itemData":{"DOI":"10.1029/2006GL025677","ISBN":"0094-8276","ISSN":"00948276","abstract":"We used historic records from 1959 - 99 to explore fire regime characteristics at ecozone scales across the entire North American boreal region (NABR). Shifts in the NABR fire regime between the 1960s/70s and the 1980s/90s were characterized by a doubling of annual burned area and more than a doubling of the frequency of larger fire years because of more large fire events (&gt; 1,000 km(2)). The proportion of total burned area from human-ignited fires decreased over this same time period, while the proportion of burning during the early and late-growing-seasons increased. Trends in increased burned area were consistent across the NABR ecozones, though the western ecozones experienced greater increases in larger fire years compared to the eastern ecozones. Seasonal patterns of burning differed among ecozones. Along with the climate warming, changes in the fire regime characteristics may be an important driver of future ecosystem processes in the NABR.","author":[{"dropping-particle":"","family":"Kasischke","given":"Eric S.","non-dropping-particle":"","parse-names":false,"suffix":""},{"dropping-particle":"","family":"Turetsky","given":"Merritt R.","non-dropping-particle":"","parse-names":false,"suffix":""}],"container-title":"Geophysical Research Letters","id":"ITEM-1","issue":"9","issued":{"date-parts":[["2006"]]},"page":"1-5","title":"Recent changes in the fire regime across the North American boreal region: spatial and temporal patterns of burning across Canada and Alaska","type":"article-journal","volume":"33"},"uris":["http://www.mendeley.com/documents/?uuid=4c0f9d3a-283c-4621-a6eb-747fb1dea880"]},{"id":"ITEM-2","itemData":{"DOI":"10.1111/j.1365-2486.2008.01679.x","ISBN":"13541013\\n13652486","ISSN":"13541013","abstract":"Fire is a common disturbance in the North American boreal forest that influences ecosystem structure and function. The temporal and spatial dynamics of fire are likely to be altered as climate continues to change. In this study, we ask the question: how will area burned in boreal North America by wildfire respond to future changes in climate? To evaluate this question, we developed temporally and s</w:instrText>
      </w:r>
      <w:r w:rsidR="00DF63DE">
        <w:rPr>
          <w:rFonts w:hint="eastAsia"/>
        </w:rPr>
        <w:instrText>patially explicit relationships between air temperature and fuel moisture codes derived from the Canadian Fire Weather Index System to estimate annual area burned at 2.51 (latitu- de</w:instrText>
      </w:r>
      <w:r w:rsidR="00DF63DE">
        <w:rPr>
          <w:rFonts w:ascii="Adobe Garamond Pro" w:hAnsi="Adobe Garamond Pro" w:cs="Adobe Garamond Pro"/>
        </w:rPr>
        <w:instrText></w:instrText>
      </w:r>
      <w:r w:rsidR="00DF63DE">
        <w:rPr>
          <w:rFonts w:hint="eastAsia"/>
        </w:rPr>
        <w:instrText>longitude) resolution using a Multivariate Adaptive Regression Spline (M</w:instrText>
      </w:r>
      <w:r w:rsidR="00DF63DE">
        <w:instrText>ARS) approach across Alaska and Canada. Burned area was substantially more predictable in the western portion of boreal North America than in eastern Canada. Burned area was also not very predictable in areas of substantial topographic relief and in areas along the transition between boreal forest and tundra. At the scale of Alaska and western Canada, the empirical fire models explain on the order of 82% of the variation in annual area burned for the period 1960–2002. July temperature was the most frequently occurring predictor across all models, but the fuel moisture codes for the months June through August (as a group) entered the models as the most important predictors of annual area burned. To predict changes in the temporal and spatial dynamics of fire under future climate, the empirical fire models used output from the Canadian Climate Center CGCM2 global climate model to predict annual area burned through the year 2100 across Alaska and western Canada. Relative to 1991–2000, the results suggest that average area burned per decade will double by 2041–2050 and will increase on the order of 3.5–5.5 times by the last decade of the 21st century. To improve the ability to better predict wildfire across Alaska and Canada, future research should focus on incor- porating additional effects of long-term and successional vegetation changes on area burned to account more fully for interactions among fire, climate, and vegetation dynamics.","author":[{"dropping-particle":"","family":"Balshi","given":"Michael S.","non-dropping-particle":"","parse-names":false,"suffix":""},{"dropping-particle":"","family":"McGuire","given":"A. David","non-dropping-particle":"","parse-names":false,"suffix":""},{"dropping-particle":"","family":"Duffy","given":"Paul","non-dropping-particle":"","parse-names":false,"suffix":""},{"dropping-particle":"","family":"Flannigan","given":"Mike","non-dropping-particle":"","parse-names":false,"suffix":""},{"dropping-particle":"","family":"Walsh","given":"John","non-dropping-particle":"","parse-names":false,"suffix":""},{"dropping-particle":"","family":"Melillo","given":"Jerry","non-dropping-particle":"","parse-names":false,"suffix":""}],"container-title":"Global Change Biology","id":"ITEM-2","issue":"3","issued":{"date-parts":[["2009"]]},"page":"578-600","title":"Assessing the response of area burned to changing climate in western boreal North America using a Multivariate Adaptive Regression Splines (MARS) approach","type":"article-journal","volume":"15"},"uris":["http://www.mendeley.com/documents/?uuid=779ec9dd-b006-4a9a-b7be-926e8226aebd","http://www.mendeley.com/documents/?uuid=4c95c780-def3-43cb-b3a2-bc225ddff6fb"]}],"mendeley":{"formattedCitation":"(Kasischke and Turetsky 2006, Balshi et al. 2009)","plainTextFormattedCitation":"(Kasischke and Turetsky 2006, Balshi et al. 2009)","previouslyFormattedCitation":"(Kasischke and Turetsky 2006, Balshi et al. 2009)"},"properties":{"noteIndex":0},"schema":"https://github.com/citation-style-language/schema/raw/master/csl-citation.json"}</w:instrText>
      </w:r>
      <w:r>
        <w:fldChar w:fldCharType="separate"/>
      </w:r>
      <w:r w:rsidR="0050765A" w:rsidRPr="0050765A">
        <w:rPr>
          <w:noProof/>
        </w:rPr>
        <w:t>(Kasischke and Turetsky 2006, Balshi et al. 2009)</w:t>
      </w:r>
      <w:r>
        <w:fldChar w:fldCharType="end"/>
      </w:r>
      <w:r>
        <w:t>. More severe</w:t>
      </w:r>
      <w:ins w:id="67" w:author="Katherine Hayes" w:date="2023-04-21T15:02:00Z">
        <w:r w:rsidR="009465F5">
          <w:t xml:space="preserve"> and frequent</w:t>
        </w:r>
      </w:ins>
      <w:r>
        <w:t xml:space="preserve"> fires increase the loss of above and belowground organic material </w:t>
      </w:r>
      <w:r>
        <w:fldChar w:fldCharType="begin" w:fldLock="1"/>
      </w:r>
      <w:r w:rsidR="00DF63DE">
        <w:instrText>ADDIN CSL_CITATION {"citationItems":[{"id":"ITEM-1","itemData":{"author":[{"dropping-particle":"","family":"Keeley","given":"Jon E","non-dropping-particle":"","parse-names":false,"suffix":""}],"container-title":"International Journal of Wildland Fire","id":"ITEM-1","issued":{"date-parts":[["2009"]]},"page":"116-126","title":"Fire intensity, fire severity and burn severity: a brief review and suggested usage","type":"article-journal","volume":"18"},"uris":["http://www.mendeley.com/documents/?uuid=30fbbe03-d4c8-4d9c-bc97-4ee0bebe4237","http://www.mendeley.com/documents/?uuid=809ef7f5-0c7c-4ebe-9612-99aa03b49b54"]}],"mendeley":{"formattedCitation":"(Keeley 2009)","plainTextFormattedCitation":"(Keeley 2009)","previouslyFormattedCitation":"(Keeley 2009)"},"properties":{"noteIndex":0},"schema":"https://github.com/citation-style-language/schema/raw/master/csl-citation.json"}</w:instrText>
      </w:r>
      <w:r>
        <w:fldChar w:fldCharType="separate"/>
      </w:r>
      <w:r w:rsidR="0050765A" w:rsidRPr="0050765A">
        <w:rPr>
          <w:noProof/>
        </w:rPr>
        <w:t>(Keeley 2009)</w:t>
      </w:r>
      <w:r>
        <w:fldChar w:fldCharType="end"/>
      </w:r>
      <w:r>
        <w:t>, exposing mineral soil that is a more suitable seedbed for recruitment</w:t>
      </w:r>
      <w:r w:rsidR="009F78AE">
        <w:t xml:space="preserve"> of</w:t>
      </w:r>
      <w:r>
        <w:t xml:space="preserve"> small-seeded, broadleaf tree species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xml:space="preserve">. </w:t>
      </w:r>
      <w:del w:id="68" w:author="Katherine Hayes" w:date="2023-04-21T15:02:00Z">
        <w:r w:rsidDel="009465F5">
          <w:delText>Severe fires in interior Alaska</w:delText>
        </w:r>
      </w:del>
      <w:ins w:id="69" w:author="Katherine Hayes" w:date="2023-04-21T15:02:00Z">
        <w:r w:rsidR="009465F5">
          <w:t>This loss in suitable seedbed as well as the consumption of seedbank in fire can</w:t>
        </w:r>
      </w:ins>
      <w:r>
        <w:t xml:space="preserve"> </w:t>
      </w:r>
      <w:del w:id="70" w:author="Katherine Hayes" w:date="2023-04-21T13:56:00Z">
        <w:r w:rsidDel="00627729">
          <w:delText>are causing</w:delText>
        </w:r>
      </w:del>
      <w:ins w:id="71" w:author="Katherine Hayes" w:date="2023-04-21T13:56:00Z">
        <w:r w:rsidR="00627729">
          <w:t>cause</w:t>
        </w:r>
      </w:ins>
      <w:del w:id="72" w:author="Katherine Hayes" w:date="2023-04-21T15:02:00Z">
        <w:r w:rsidDel="009465F5">
          <w:delText xml:space="preserve"> some</w:delText>
        </w:r>
      </w:del>
      <w:r>
        <w:t xml:space="preserve"> black spruce (</w:t>
      </w:r>
      <w:r>
        <w:rPr>
          <w:i/>
        </w:rPr>
        <w:t xml:space="preserve">Picea </w:t>
      </w:r>
      <w:proofErr w:type="spellStart"/>
      <w:r>
        <w:rPr>
          <w:i/>
        </w:rPr>
        <w:t>mariana</w:t>
      </w:r>
      <w:proofErr w:type="spellEnd"/>
      <w:del w:id="73" w:author="Katherine Hayes" w:date="2023-04-21T15:02:00Z">
        <w:r w:rsidDel="009465F5">
          <w:rPr>
            <w:i/>
          </w:rPr>
          <w:delText xml:space="preserve"> </w:delText>
        </w:r>
        <w:r w:rsidDel="009465F5">
          <w:delText>(Mill.) B.S.P.</w:delText>
        </w:r>
      </w:del>
      <w:r>
        <w:t>) forests to shift to dominance by broadleaf species such as trembling aspen (</w:t>
      </w:r>
      <w:r>
        <w:rPr>
          <w:i/>
        </w:rPr>
        <w:t xml:space="preserve">Populus </w:t>
      </w:r>
      <w:proofErr w:type="spellStart"/>
      <w:r>
        <w:rPr>
          <w:i/>
        </w:rPr>
        <w:t>tremuloides</w:t>
      </w:r>
      <w:proofErr w:type="spellEnd"/>
      <w:ins w:id="74" w:author="Katherine Hayes" w:date="2023-04-21T15:02:00Z">
        <w:r w:rsidR="009465F5">
          <w:t xml:space="preserve">) </w:t>
        </w:r>
      </w:ins>
      <w:del w:id="75" w:author="Katherine Hayes" w:date="2023-04-21T15:02:00Z">
        <w:r w:rsidDel="009465F5">
          <w:delText xml:space="preserve"> Michx.) </w:delText>
        </w:r>
      </w:del>
      <w:r>
        <w:t>and Alaskan paper birch (</w:t>
      </w:r>
      <w:r>
        <w:rPr>
          <w:i/>
        </w:rPr>
        <w:t>Betula neoalaskana</w:t>
      </w:r>
      <w:del w:id="76" w:author="Katherine Hayes" w:date="2023-04-21T15:02:00Z">
        <w:r w:rsidDel="009465F5">
          <w:delText xml:space="preserve"> Sarg.</w:delText>
        </w:r>
      </w:del>
      <w:r>
        <w:t>)</w:t>
      </w:r>
      <w:ins w:id="77" w:author="Katherine Hayes" w:date="2023-04-21T15:03:00Z">
        <w:r w:rsidR="009465F5">
          <w:t xml:space="preserve"> following frequent or severe fire</w:t>
        </w:r>
      </w:ins>
      <w:del w:id="78" w:author="Katherine Hayes" w:date="2023-04-21T15:03:00Z">
        <w:r w:rsidDel="009465F5">
          <w:delText xml:space="preserve"> during early succession </w:delText>
        </w:r>
      </w:del>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79" w:author="Katherine Hayes" w:date="2023-04-21T13:56:00Z">
        <w:r w:rsidR="00627729">
          <w:rPr>
            <w:noProof/>
          </w:rPr>
          <w:t>, Hayes and Buma 202</w:t>
        </w:r>
        <w:r w:rsidR="00B8250E">
          <w:rPr>
            <w:noProof/>
          </w:rPr>
          <w:t>1</w:t>
        </w:r>
      </w:ins>
      <w:r w:rsidR="0050765A" w:rsidRPr="0050765A">
        <w:rPr>
          <w:noProof/>
        </w:rPr>
        <w:t>)</w:t>
      </w:r>
      <w:r>
        <w:fldChar w:fldCharType="end"/>
      </w:r>
      <w:r>
        <w:t xml:space="preserve">. Landscape modeling predicts </w:t>
      </w:r>
      <w:del w:id="80" w:author="Katherine Hayes" w:date="2023-04-21T15:03:00Z">
        <w:r w:rsidDel="009465F5">
          <w:delText>these switches</w:delText>
        </w:r>
      </w:del>
      <w:ins w:id="81" w:author="Katherine Hayes" w:date="2023-04-21T15:03:00Z">
        <w:r w:rsidR="009465F5">
          <w:t>transitions</w:t>
        </w:r>
      </w:ins>
      <w:r>
        <w:t xml:space="preserve"> from coniferous to broadleaf stands in early post-fire succession will increase the dominance of mature broadleaf stands across the Alaskan boreal forest </w:t>
      </w:r>
      <w:r>
        <w:fldChar w:fldCharType="begin" w:fldLock="1"/>
      </w:r>
      <w:r w:rsidR="00DF63DE">
        <w:instrText>ADDIN CSL_CITATION {"citationItems":[{"id":"ITEM-1","itemData":{"author":[{"dropping-particle":"","family":"Mann","given":"Daniel H","non-dropping-particle":"","parse-names":false,"suffix":""},{"dropping-particle":"","family":"Rupp","given":"T Scott","non-dropping-particle":"","parse-names":false,"suffix":""},{"dropping-particle":"","family":"Olson","given":"Mark A","non-dropping-particle":"","parse-names":false,"suffix":""},{"dropping-particle":"","family":"Duffy","given":"Paul A","non-dropping-particle":"","parse-names":false,"suffix":""}],"container-title":"Arctic, Antarctic, and Alpine Research","id":"ITEM-1","issue":"3","issued":{"date-parts":[["2012"]]},"page":"319-331","title":"Is Alaska's boreal forest now crossing a major ecological threshold?","type":"article-journal","volume":"44"},"uris":["http://www.mendeley.com/documents/?uuid=4436abee-c765-4dca-8d0d-2922ff9a5e1b"]}],"mendeley":{"formattedCitation":"(Mann et al. 2012)","plainTextFormattedCitation":"(Mann et al. 2012)","previouslyFormattedCitation":"(Mann et al. 2012)"},"properties":{"noteIndex":0},"schema":"https://github.com/citation-style-language/schema/raw/master/csl-citation.json"}</w:instrText>
      </w:r>
      <w:r>
        <w:fldChar w:fldCharType="separate"/>
      </w:r>
      <w:r w:rsidR="0050765A" w:rsidRPr="0050765A">
        <w:rPr>
          <w:noProof/>
        </w:rPr>
        <w:t>(Mann et al. 2012</w:t>
      </w:r>
      <w:ins w:id="82" w:author="Katherine Hayes" w:date="2023-04-21T13:57:00Z">
        <w:r w:rsidR="00B8250E">
          <w:rPr>
            <w:noProof/>
          </w:rPr>
          <w:t xml:space="preserve">, </w:t>
        </w:r>
      </w:ins>
      <w:r w:rsidR="0050765A" w:rsidRPr="0050765A">
        <w:rPr>
          <w:noProof/>
        </w:rPr>
        <w:t>)</w:t>
      </w:r>
      <w:r>
        <w:fldChar w:fldCharType="end"/>
      </w:r>
      <w:r>
        <w:t xml:space="preserve">. </w:t>
      </w:r>
      <w:del w:id="83" w:author="Katherine Hayes" w:date="2023-04-21T15:03:00Z">
        <w:r w:rsidDel="009465F5">
          <w:delText xml:space="preserve">Large </w:delText>
        </w:r>
      </w:del>
      <w:ins w:id="84" w:author="Katherine Hayes" w:date="2023-04-21T15:03:00Z">
        <w:r w:rsidR="009465F5">
          <w:t xml:space="preserve">Mammalian </w:t>
        </w:r>
      </w:ins>
      <w:r>
        <w:t xml:space="preserve">herbivores </w:t>
      </w:r>
      <w:del w:id="85" w:author="Katherine Hayes" w:date="2023-05-12T17:01:00Z">
        <w:r>
          <w:delText>can</w:delText>
        </w:r>
      </w:del>
      <w:ins w:id="86" w:author="Katherine Hayes" w:date="2023-04-21T13:58:00Z">
        <w:r w:rsidR="00B8250E">
          <w:t xml:space="preserve">in the boreal </w:t>
        </w:r>
      </w:ins>
      <w:ins w:id="87" w:author="Katherine Hayes" w:date="2023-04-21T15:03:00Z">
        <w:r w:rsidR="009465F5">
          <w:t>browse</w:t>
        </w:r>
      </w:ins>
      <w:ins w:id="88" w:author="Katherine Hayes" w:date="2023-04-21T13:58:00Z">
        <w:r w:rsidR="00B8250E">
          <w:t xml:space="preserve"> deciduous species and thus </w:t>
        </w:r>
      </w:ins>
      <w:ins w:id="89" w:author="Katherine Hayes" w:date="2023-05-12T17:01:00Z">
        <w:r>
          <w:t>c</w:t>
        </w:r>
      </w:ins>
      <w:ins w:id="90" w:author="Katherine Hayes" w:date="2023-04-21T13:58:00Z">
        <w:r w:rsidR="00B8250E">
          <w:t>ould</w:t>
        </w:r>
      </w:ins>
      <w:del w:id="91" w:author="Katherine Hayes" w:date="2023-04-21T13:58:00Z">
        <w:r w:rsidDel="00B8250E">
          <w:delText>an</w:delText>
        </w:r>
      </w:del>
      <w:r>
        <w:t xml:space="preserve"> act as ecosystem engineers, altering forest composition and successional patterns </w:t>
      </w:r>
      <w:r>
        <w:fldChar w:fldCharType="begin" w:fldLock="1"/>
      </w:r>
      <w:r w:rsidR="00DF63DE">
        <w:instrText>ADDIN CSL_CITATION {"citationItems":[{"id":"ITEM-1","itemData":{"DOI":"10.2307/annurev.ecolsys.35.021103.30000006","ISBN":"1543592X","ISSN":"1543-592X","PMID":"226244100005","abstract":"Deer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Systematics","id":"ITEM-1","issue":"2004","issued":{"date-parts":[["2004"]]},"page":"113-147","title":"Ecological impacts of deer overabundance","type":"article-journal","volume":"35"},"uris":["http://www.mendeley.com/documents/?uuid=9e06ee3a-d64e-474e-9631-950763fb886b","http://www.mendeley.com/documents/?uuid=5d23ca50-80ad-4c5c-b077-6d60b1c5dd23"]}],"mendeley":{"formattedCitation":"(Côté et al. 2004)","plainTextFormattedCitation":"(Côté et al. 2004)","previouslyFormattedCitation":"(Côté et al. 2004)"},"properties":{"noteIndex":0},"schema":"https://github.com/citation-style-language/schema/raw/master/csl-citation.json"}</w:instrText>
      </w:r>
      <w:r>
        <w:fldChar w:fldCharType="separate"/>
      </w:r>
      <w:r w:rsidR="0050765A" w:rsidRPr="0050765A">
        <w:rPr>
          <w:noProof/>
        </w:rPr>
        <w:t>(Côté et al. 2004)</w:t>
      </w:r>
      <w:r>
        <w:fldChar w:fldCharType="end"/>
      </w:r>
      <w:r>
        <w:t xml:space="preserve">, </w:t>
      </w:r>
      <w:del w:id="92" w:author="Katherine Hayes" w:date="2023-04-21T13:58:00Z">
        <w:r w:rsidDel="00B8250E">
          <w:delText>and could modify</w:delText>
        </w:r>
      </w:del>
      <w:ins w:id="93" w:author="Katherine Hayes" w:date="2023-04-21T13:58:00Z">
        <w:r w:rsidR="00B8250E">
          <w:t>subsequently altering</w:t>
        </w:r>
      </w:ins>
      <w:r>
        <w:t xml:space="preserve"> the successional outcomes of </w:t>
      </w:r>
      <w:del w:id="94" w:author="Katherine Hayes" w:date="2023-04-21T13:58:00Z">
        <w:r w:rsidDel="00B8250E">
          <w:delText xml:space="preserve">fire-induced changes in the forest </w:delText>
        </w:r>
      </w:del>
      <w:del w:id="95" w:author="Katherine Hayes" w:date="2023-05-12T17:01:00Z">
        <w:r>
          <w:delText>landscape.</w:delText>
        </w:r>
      </w:del>
      <w:del w:id="96" w:author="Katherine Hayes" w:date="2023-04-21T13:58:00Z">
        <w:r w:rsidDel="00B8250E">
          <w:delText>landscap</w:delText>
        </w:r>
      </w:del>
      <w:ins w:id="97" w:author="Katherine Hayes" w:date="2023-04-21T13:59:00Z">
        <w:r w:rsidR="00B8250E">
          <w:t>post-fire stands</w:t>
        </w:r>
      </w:ins>
      <w:del w:id="98" w:author="Katherine Hayes" w:date="2023-04-21T13:58:00Z">
        <w:r w:rsidDel="00B8250E">
          <w:delText>e</w:delText>
        </w:r>
      </w:del>
      <w:ins w:id="99" w:author="Katherine Hayes" w:date="2023-05-12T17:01:00Z">
        <w:r>
          <w:t>.</w:t>
        </w:r>
      </w:ins>
      <w:r>
        <w:t xml:space="preserve"> Thus, understanding the impacts of mammalian herbivores on early successional, broadleaf forests is crucial </w:t>
      </w:r>
      <w:r w:rsidR="00C416F7">
        <w:t>for</w:t>
      </w:r>
      <w:r>
        <w:t xml:space="preserve"> predicting the long-term consequences of changes in fire and climate for Alaskan boreal forests.</w:t>
      </w:r>
    </w:p>
    <w:p w14:paraId="74E131F3" w14:textId="01255707" w:rsidR="008767C8" w:rsidRDefault="008767C8" w:rsidP="009465F5">
      <w:pPr>
        <w:ind w:firstLine="720"/>
      </w:pPr>
      <w:r>
        <w:t>H</w:t>
      </w:r>
      <w:r w:rsidRPr="00977BCF">
        <w:t xml:space="preserve">erbivory can be a major driver </w:t>
      </w:r>
      <w:del w:id="100" w:author="Katherine Hayes" w:date="2023-04-21T15:04:00Z">
        <w:r w:rsidRPr="00977BCF" w:rsidDel="009465F5">
          <w:delText xml:space="preserve">of change </w:delText>
        </w:r>
        <w:r w:rsidDel="009465F5">
          <w:delText>in</w:delText>
        </w:r>
      </w:del>
      <w:ins w:id="101" w:author="Katherine Hayes" w:date="2023-04-21T15:04:00Z">
        <w:r w:rsidR="009465F5">
          <w:t>of</w:t>
        </w:r>
      </w:ins>
      <w:r>
        <w:t xml:space="preserve"> </w:t>
      </w:r>
      <w:r w:rsidRPr="00977BCF">
        <w:t xml:space="preserve">forest structure and </w:t>
      </w:r>
      <w:r>
        <w:t xml:space="preserve">composition during early and </w:t>
      </w:r>
      <w:r w:rsidR="00077253">
        <w:t>mid-succession</w:t>
      </w:r>
      <w:r>
        <w:t xml:space="preserve"> </w:t>
      </w:r>
      <w:r w:rsidR="00C9678D">
        <w:t>following</w:t>
      </w:r>
      <w:r>
        <w:t xml:space="preserve"> disturbance </w:t>
      </w:r>
      <w:r>
        <w:fldChar w:fldCharType="begin" w:fldLock="1"/>
      </w:r>
      <w:r w:rsidR="00DF63DE">
        <w:instrText>ADDIN CSL_CITATION {"citationItems":[{"id":"ITEM-1","itemData":{"DOI":"10.1073/pnas.0802421105","ISBN":"0027-8424","abstract":"If controls over primary productivity and plant community composition are mainly environmental, as opposed to biological, then global change may result in large-scale alterations in ecosystem structure and function. This view appears to be favored among investigations of plant biomass and community responses to experimental and observed warming. in far northern and arctic ecosystems, such studies predict increasing dominance of woody shrubs with future warming and emphasize the carbon (C)-sequestration potential and consequent atmospheric feedback potential of such responses. In contrast to previous studies, we incorporated natural herbivory by muskoxen and caribou into a 5-year experimental investigation of arctic plant community response to warming. In accordance with other studies, warming increased total community biomass by promoting growth of deciduous shrubs (dwarf birch and gray willow). However, muskoxen and caribou reduced total community biomass response, and responses of birch and willow, to warming by 19%, 46%, and 11 %, respectively. Furthermore, under warming alone, the plant community shifted after 5 years away from graminoid-dominated toward dwarf birch-dominated. In contrast, where herbivores grazed, plant community composition on warmed plots did not differ from that on ambient plots after 5 years. These results highlight the potentially important and overlooked influences of vertebrate herbivores on plant community response to warming and emphasize that conservation and management of large herbivores may be an important component of mitigating ecosystem response to climate change.","author":[{"dropping-particle":"","family":"Post","given":"E","non-dropping-particle":"","parse-names":false,"suffix":""},{"dropping-particle":"","family":"Pedersen","given":"C","non-dropping-particle":"","parse-names":false,"suffix":""}],"container-title":"Proceedings of the National Academy of Sciences of the United States of America","id":"ITEM-1","issue":"34","issued":{"date-parts":[["2008"]]},"language":"English","note":"ISI Document Delivery No.: 344DJ\nTimes Cited: 60\nCited Reference Count: 59\nPost, Eric Pedersen, Christian\nNational Science Foundation; National Geographic Society; Penn State Institutes of Energy and the Environment\nWe gratefully acknowledge help in the field from Tom Adams, Pernille Boving, Toke T. Hoye, Syrena Johnson, Megan MacArthur, leva Perkons, Mason T. Post, Taylor Rees, Henning Thing, Chris Wilmers, Tyler Yenter, Kangerlussuaq International Science Support, and VECO Polar Resources. We thank Mads C. Forchhammer, Oswald J. Schmitz, and three anonymous referees for useful comments on drafts of this article. This research was funded in part by grants to EP from National Science Foundation, the National Geographic Society, and the Penn State Institutes of Energy and the Environment.\nNatl acad sciences\nWashington","page":"12353-12358","title":"Opposing plant community responses to warming with and without herbivores","type":"article-journal","volume":"105"},"uris":["http://www.mendeley.com/documents/?uuid=018a3484-385f-4142-b081-4102f80cc1bd","http://www.mendeley.com/documents/?uuid=2fb90a30-a5a2-46c7-bcce-52995527948e"]},{"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Post and Pedersen 2008)","plainTextFormattedCitation":"(Côté et al. 2004, Post and Pedersen 2008)","previouslyFormattedCitation":"(Côté et al. 2004, Post and Pedersen 2008)"},"properties":{"noteIndex":0},"schema":"https://github.com/citation-style-language/schema/raw/master/csl-citation.json"}</w:instrText>
      </w:r>
      <w:r>
        <w:fldChar w:fldCharType="separate"/>
      </w:r>
      <w:r w:rsidR="0050765A" w:rsidRPr="0050765A">
        <w:rPr>
          <w:noProof/>
        </w:rPr>
        <w:t>(Côté et al. 2004, Post and Pedersen 2008)</w:t>
      </w:r>
      <w:r>
        <w:fldChar w:fldCharType="end"/>
      </w:r>
      <w:r>
        <w:t>. M</w:t>
      </w:r>
      <w:r w:rsidRPr="00CC2079">
        <w:t xml:space="preserve">ammalian </w:t>
      </w:r>
      <w:del w:id="102" w:author="Katherine Hayes" w:date="2023-04-21T15:07:00Z">
        <w:r w:rsidRPr="00CC2079" w:rsidDel="00FE040E">
          <w:delText xml:space="preserve">herbivory </w:delText>
        </w:r>
        <w:r w:rsidDel="00FE040E">
          <w:delText>on</w:delText>
        </w:r>
      </w:del>
      <w:ins w:id="103" w:author="Katherine Hayes" w:date="2023-04-21T15:07:00Z">
        <w:r w:rsidR="00FE040E">
          <w:t>browsing on</w:t>
        </w:r>
      </w:ins>
      <w:r>
        <w:t xml:space="preserve"> </w:t>
      </w:r>
      <w:r w:rsidRPr="00CC2079">
        <w:t>leaves, stems, and twigs</w:t>
      </w:r>
      <w:del w:id="104" w:author="Katherine Hayes" w:date="2023-04-21T15:07:00Z">
        <w:r w:rsidRPr="00CC2079" w:rsidDel="00FE040E">
          <w:delText xml:space="preserve"> can</w:delText>
        </w:r>
      </w:del>
      <w:r w:rsidRPr="00CC2079">
        <w:t xml:space="preserve"> have direct negative effects on tree growth </w:t>
      </w:r>
      <w:r>
        <w:t xml:space="preserve">that </w:t>
      </w:r>
      <w:r w:rsidR="00617677">
        <w:t xml:space="preserve">can </w:t>
      </w:r>
      <w:r>
        <w:t>lead</w:t>
      </w:r>
      <w:r w:rsidRPr="00CC2079">
        <w:t xml:space="preserve"> </w:t>
      </w:r>
      <w:r>
        <w:t>to</w:t>
      </w:r>
      <w:r w:rsidRPr="00CC2079">
        <w:t xml:space="preserve"> </w:t>
      </w:r>
      <w:r w:rsidR="00617677">
        <w:t xml:space="preserve">plant </w:t>
      </w:r>
      <w:r w:rsidRPr="00CC2079">
        <w:t xml:space="preserve">mortality </w:t>
      </w:r>
      <w:r>
        <w:fldChar w:fldCharType="begin" w:fldLock="1"/>
      </w:r>
      <w:r w:rsidR="00DF63DE">
        <w:instrText>ADDIN CSL_CITATION {"citationItems":[{"id":"ITEM-1","itemData":{"DOI":"10.2193/0091-7648(2006)34[283:UUHDEO]2.0.CO;2","ISSN":"0091-7648","abstract":"Herbivory by wild and domestic ungulates is a chronic disturbance that can have dramatic effects on vegetation dynamics. Herbivory effects, however, are not easily predicted under different combinations of episodic disturbance such as fire, timber harvest, drought, and insect defoliation. This lack of predictability poses a substantial obstacle to effective management of ungulate herbivory. Traditional models of vegetation transition in forested ecosystems have ignored the influences of ungulate herbivory, while research on effects of herbivory have typically excluded other disturbances. Of the 82 contemporary studies on ungulate herbivory we examined, only 15 (18%) considered the interactions of herbivory with episodic disturbances. Moreover, only 26 (32%) evaluated vegetation response to ungulate herbivory beyond the simplistic treatment levels of herbivory versus no herbivory. Only 31 (38%) used a repeated-measures design of sampling responses over 3 or more time periods. Finally, just 7 (9%) explicitly made inferences to large landscapes such as watersheds, which are often used formanagement planning. We contend that useful landscape research on herbivory must examine the interactions of ungulate grazing with other disturbance regimes at spatial extents of interest to forest and rangeland managers and under varying ungulate densities and species. We identify herbivory models that could accommodate such information for forested landscapes in western North America. Such models are essential for identifying knowledge gaps, designing future studies, and validating relations of ungulate herbivory on landscapes where episodic disturbances are common, such as those of western North America.","author":[{"dropping-particle":"","family":"Wisdom","given":"Michael J","non-dropping-particle":"","parse-names":false,"suffix":""},{"dropping-particle":"","family":"Vavra","given":"Martin","non-dropping-particle":"","parse-names":false,"suffix":""},{"dropping-particle":"","family":"Boyd","given":"Jennifer M","non-dropping-particle":"","parse-names":false,"suffix":""},{"dropping-particle":"","family":"Hemstrom","given":"Miles","non-dropping-particle":"","parse-names":false,"suffix":""},{"dropping-particle":"","family":"Ager","given":"Alan A","non-dropping-particle":"","parse-names":false,"suffix":""},{"dropping-particle":"","family":"Johnson","given":"Bruce K","non-dropping-particle":"","parse-names":false,"suffix":""}],"container-title":"Wildlife Society Bulletin","id":"ITEM-1","issue":"2","issued":{"date-parts":[["2006"]]},"page":"283-292","title":"Understanding ungulate herbivory–episodic disturbance effects on vegetation dynamics: knowledge gaps and management needs","type":"article-journal","volume":"34"},"uris":["http://www.mendeley.com/documents/?uuid=9eb904ab-86d9-47c5-9f7d-dd3dd73fa54d","http://www.mendeley.com/documents/?uuid=d9f7fa9f-4931-4a37-84cb-b96273e077dc"]},{"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Wisdom et al. 2006)","plainTextFormattedCitation":"(Côté et al. 2004, Wisdom et al. 2006)","previouslyFormattedCitation":"(Côté et al. 2004, Wisdom et al. 2006)"},"properties":{"noteIndex":0},"schema":"https://github.com/citation-style-language/schema/raw/master/csl-citation.json"}</w:instrText>
      </w:r>
      <w:r>
        <w:fldChar w:fldCharType="separate"/>
      </w:r>
      <w:r w:rsidR="0050765A" w:rsidRPr="0050765A">
        <w:rPr>
          <w:noProof/>
        </w:rPr>
        <w:t>(Côté et al. 2004, Wisdom et al. 2006)</w:t>
      </w:r>
      <w:r>
        <w:fldChar w:fldCharType="end"/>
      </w:r>
      <w:r w:rsidRPr="00CC2079">
        <w:t xml:space="preserve">. Stand structure </w:t>
      </w:r>
      <w:r w:rsidR="00617677" w:rsidRPr="00CC2079">
        <w:t>is most vulnerable to re-organization when herbivore pressure is high</w:t>
      </w:r>
      <w:r w:rsidR="00617677">
        <w:t xml:space="preserve"> </w:t>
      </w:r>
      <w:r w:rsidR="00617677">
        <w:fldChar w:fldCharType="begin" w:fldLock="1"/>
      </w:r>
      <w:r w:rsidR="00DF63DE">
        <w:instrText>ADDIN CSL_CITATION {"citationItems":[{"id":"ITEM-1","itemData":{"DOI":"10.1111/j.1365-2664.2007.01290.x","ISBN":"0021-8901","ISSN":"00218901","abstract":"1. The density of large herbivores is a major driver of forest ecosystem structure and function in conjunction with episodic disturbances, especially in forests with a regeneration strategy based on shade-tolerant seedlings capable of re-establishing canopy dominance (advance regeneration). Yet, uncertainty about the relationships between forest regeneration, herbivore density and other disturbances makes it difficult to set population goals. Using an innovative controlled browsing experiment, we investigated the relationships between the regeneration dynamics of balsam fir Abies balsamea, the density of white-tailed deer Odocoileus virginianus and timber harvesting. 2. We hypothesize that advance tree regeneration either: (i) recovers approximately linearly as deer density is reduced; (ii) recovers exponentially; or (iii) does not recover because factors other than browsing control advance regeneration. We tested these alternatives through manipulation of deer densities (0, 7·5, 15 deer km −2 and in situ local densities) and forest cover (clearcut and uncut forest). 3. Balsam fir seedling mortality decreased exponentially with decreasing deer density in clearcut and approximately linearly in uncut forest. Independently of deer density, the recruitment of seedlings in clearcut dropped from 56 ± 5% to 7 ± 1% within 3 years. 4. Seedling growth increased exponentially with decreasing deer density in clearcut whereas no height growth was observed in uncut forest. 5. Overall, the abundance of fir saplings recovered exponentially in clearcut but remained low and independent of deer density in uncut forest. The abundance of spruce Picea spp. saplings was unrelated to deer density and increased with time. 6. Synthesis and applications. Forest disturbance from selective browsing at high deer densities over an extended period of time leads to recruitment failure following a canopy disturbance such as a clearcut. Indirect competitive advantage given to species resistant to browsing can shift forest composition. Nonlinear relationships between fir regeneration and deer densities imply that the level of culling required to reach herbivore densities compatible with natural regeneration of native forest is larger than expected if tree regeneration was proportional to deer density. In the boreal forest of Anticosti Island, local densities &lt; 15 deer km − 2 achieved within 3 years following clearcut are compatible with the maintenance of native forest.","author":[{"dropping-particle":"","family":"Tremblay","given":"Jean-Pierre","non-dropping-particle":"","parse-names":false,"suffix":""},{"dropping-particle":"","family":"Huot","given":"Jean","non-dropping-particle":"","parse-names":false,"suffix":""},{"dropping-particle":"","family":"Potvin","given":"Francois","non-dropping-particle":"","parse-names":false,"suffix":""}],"container-title":"Journal of Applied Ecology","id":"ITEM-1","issue":"3","issued":{"date-parts":[["2007"]]},"page":"552-562","title":"Density-related effects of deer browsing on the regeneration dynamics of boreal forests","type":"article-journal","volume":"44"},"uris":["http://www.mendeley.com/documents/?uuid=9533a67a-2274-4690-bdca-cc132025f2eb","http://www.mendeley.com/documents/?uuid=47dcfd0c-270f-4e19-b2dd-6b7c21fed46d"]},{"id":"ITEM-2","itemData":{"DOI":"10.3375/043.031.0403","ISBN":"0885-8608","ISSN":"0885-8608","abstract":"For land management agencies such as Parks Canada that are tasked with maintaining the ecological integrity of protected, natural landscapes, dealing with the impacts of non-indigenous species on forest succession is a serious management concern. In both Terra Nova and Gros Morne National Parks (island of Newfoundland, Canada), the cumulative impacts of non-native species are negatively affecting the capacity of a dominant conifer, balsam fir (Abies balsamea), to regenerate following canopy disturbance by forest insects. Early development of an understory fir layer is compromised by heavy predation on female cones by red squirrels (Tamiasciurus hudsonicus), and post-dispersal seed and seedling predation by non-native rodents and slugs. Taller saplings are then subjected to heavy browsing from non-native moose (Alces alces) so that recruitment to reproductive-aged trees is largely inhibited. An indirect effect of the long-term removal of understory fir is that seedbeds are shifting from optimal feathermoss types towards seedbeds dominated by competing grasses and non-native plants, thus reducing potential germination of balsam fir. We provide evidence that these changes to forest composition and structure are occurring at large spatial scales across both protected and non-protected landscapes. Finally, we offer management recommendations including sustained reductions of moose numbers and the supplemental planting of fir where understory densities are exceptionally low and seedbed degradation has occurred.","author":[{"dropping-particle":"","family":"Gosse","given":"J.","non-dropping-particle":"","parse-names":false,"suffix":""},{"dropping-particle":"","family":"Hermanutz","given":"L.","non-dropping-particle":"","parse-names":false,"suffix":""},{"dropping-particle":"","family":"McLaren","given":"B.","non-dropping-particle":"","parse-names":false,"suffix":""},{"dropping-particle":"","family":"Deering","given":"P.","non-dropping-particle":"","parse-names":false,"suffix":""},{"dropping-particle":"","family":"Knight","given":"T.","non-dropping-particle":"","parse-names":false,"suffix":""}],"container-title":"Natural Areas Journal","id":"ITEM-2","issue":"4","issued":{"date-parts":[["2011"]]},"page":"331-339","title":"Degradation of boreal forests by nonnative herbivores in Newfoundland's national parks: recommendations for ecosystem restoration","type":"article-journal","volume":"31"},"uris":["http://www.mendeley.com/documents/?uuid=52ee7537-fc41-40e2-ac1c-bfa35f1a50c6","http://www.mendeley.com/documents/?uuid=e2cf77d2-399f-43da-9b7e-2fa3b732289e"]}],"mendeley":{"formattedCitation":"(Tremblay et al. 2007, Gosse et al. 2011)","plainTextFormattedCitation":"(Tremblay et al. 2007, Gosse et al. 2011)","previouslyFormattedCitation":"(Tremblay et al. 2007, Gosse et al. 2011)"},"properties":{"noteIndex":0},"schema":"https://github.com/citation-style-language/schema/raw/master/csl-citation.json"}</w:instrText>
      </w:r>
      <w:r w:rsidR="00617677">
        <w:fldChar w:fldCharType="separate"/>
      </w:r>
      <w:r w:rsidR="00617677" w:rsidRPr="0050765A">
        <w:rPr>
          <w:noProof/>
        </w:rPr>
        <w:t>(Tremblay et al. 2007, Gosse et al. 2011)</w:t>
      </w:r>
      <w:r w:rsidR="00617677">
        <w:fldChar w:fldCharType="end"/>
      </w:r>
      <w:r w:rsidRPr="00CC2079">
        <w:t xml:space="preserve"> through</w:t>
      </w:r>
      <w:del w:id="105" w:author="Katherine Hayes" w:date="2023-05-16T09:44:00Z">
        <w:r w:rsidRPr="00CC2079" w:rsidDel="0095489D">
          <w:delText xml:space="preserve"> a</w:delText>
        </w:r>
      </w:del>
      <w:r w:rsidRPr="00CC2079">
        <w:t xml:space="preserve"> </w:t>
      </w:r>
      <w:r w:rsidRPr="00653301">
        <w:t>reduct</w:t>
      </w:r>
      <w:r w:rsidR="000E67F7">
        <w:t>ion</w:t>
      </w:r>
      <w:ins w:id="106" w:author="Katherine Hayes" w:date="2023-05-16T09:44:00Z">
        <w:r w:rsidR="0095489D">
          <w:t>s</w:t>
        </w:r>
      </w:ins>
      <w:r w:rsidR="000E67F7">
        <w:t xml:space="preserve"> of</w:t>
      </w:r>
      <w:r>
        <w:t xml:space="preserve"> canopy trees </w:t>
      </w:r>
      <w:r>
        <w:fldChar w:fldCharType="begin" w:fldLock="1"/>
      </w:r>
      <w:r w:rsidR="00DF63DE">
        <w:instrText>ADDIN CSL_CITATION {"citationItems":[{"id":"ITEM-1","itemData":{"ISBN":"11956860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-1","issue":"2","issued":{"date-parts":[["2001"]]},"page":"199-210","title":"Detrimental effects of white-tailed deer browsing on balsam fir growth and recruitment in a second-growth stand on Anticosti Island, Québec","type":"article-journal","volume":"8"},"uris":["http://www.mendeley.com/documents/?uuid=2fefba24-ed16-482c-9350-7e3ab2bcb26d","http://www.mendeley.com/documents/?uuid=309676a7-ef82-49d2-9129-92a076de5034"]}],"mendeley":{"formattedCitation":"(Chouinard and Filion 2001)","plainTextFormattedCitation":"(Chouinard and Filion 2001)","previouslyFormattedCitation":"(Chouinard and Filion 2001)"},"properties":{"noteIndex":0},"schema":"https://github.com/citation-style-language/schema/raw/master/csl-citation.json"}</w:instrText>
      </w:r>
      <w:r>
        <w:fldChar w:fldCharType="separate"/>
      </w:r>
      <w:r w:rsidR="0050765A" w:rsidRPr="0050765A">
        <w:rPr>
          <w:noProof/>
        </w:rPr>
        <w:t>(Chouinard and Filion 2001)</w:t>
      </w:r>
      <w:r>
        <w:fldChar w:fldCharType="end"/>
      </w:r>
      <w:r>
        <w:t xml:space="preserve"> </w:t>
      </w:r>
      <w:r w:rsidRPr="00653301">
        <w:t xml:space="preserve">or </w:t>
      </w:r>
      <w:del w:id="107" w:author="Katherine Hayes" w:date="2023-05-16T09:44:00Z">
        <w:r w:rsidRPr="00653301" w:rsidDel="0095489D">
          <w:delText xml:space="preserve">a </w:delText>
        </w:r>
      </w:del>
      <w:r w:rsidRPr="00653301">
        <w:t>d</w:t>
      </w:r>
      <w:r>
        <w:t>ecrease</w:t>
      </w:r>
      <w:ins w:id="108" w:author="Katherine Hayes" w:date="2023-05-16T09:44:00Z">
        <w:r w:rsidR="0095489D">
          <w:t>s</w:t>
        </w:r>
      </w:ins>
      <w:r>
        <w:t xml:space="preserve"> in tree biomass </w:t>
      </w:r>
      <w:r>
        <w:fldChar w:fldCharType="begin" w:fldLock="1"/>
      </w:r>
      <w:r w:rsidR="00DF63DE">
        <w:instrText>ADDIN CSL_CITATION {"citationItems":[{"id":"ITEM-1","itemData":{"author":[{"dropping-particle":"","family":"McLaren","given":"Brian E","non-dropping-particle":"","parse-names":false,"suffix":""}],"container-title":"Ecology","id":"ITEM-1","issue":"1","issued":{"date-parts":[["1996"]]},"page":"228-235","title":"Plant-specific response to herbivory: simulated browsing of suppressed balsam fir on Isle Royale","type":"article-journal","volume":"77"},"uris":["http://www.mendeley.com/documents/?uuid=a6a6e6a9-914e-4198-a5e0-0ff8069c4323","http://www.mendeley.com/documents/?uuid=d740a948-602c-4e29-bf83-08f1f1d3c2ac"]}],"mendeley":{"formattedCitation":"(McLaren 1996)","plainTextFormattedCitation":"(McLaren 1996)","previouslyFormattedCitation":"(McLaren 1996)"},"properties":{"noteIndex":0},"schema":"https://github.com/citation-style-language/schema/raw/master/csl-citation.json"}</w:instrText>
      </w:r>
      <w:r>
        <w:fldChar w:fldCharType="separate"/>
      </w:r>
      <w:r w:rsidR="0050765A" w:rsidRPr="0050765A">
        <w:rPr>
          <w:noProof/>
        </w:rPr>
        <w:t>(McLaren 1996)</w:t>
      </w:r>
      <w:r>
        <w:fldChar w:fldCharType="end"/>
      </w:r>
      <w:r>
        <w:t xml:space="preserve">. </w:t>
      </w:r>
      <w:del w:id="109" w:author="Katherine Hayes" w:date="2023-04-21T15:09:00Z">
        <w:r w:rsidDel="00FE040E">
          <w:delText xml:space="preserve">Large </w:delText>
        </w:r>
      </w:del>
      <w:ins w:id="110" w:author="Katherine Hayes" w:date="2023-04-21T15:09:00Z">
        <w:r w:rsidR="00FE040E">
          <w:t xml:space="preserve">Mammalian </w:t>
        </w:r>
      </w:ins>
      <w:r>
        <w:t>h</w:t>
      </w:r>
      <w:r w:rsidRPr="00CC2079">
        <w:t>erbivor</w:t>
      </w:r>
      <w:r>
        <w:t xml:space="preserve">es are often selective browsers; </w:t>
      </w:r>
      <w:ins w:id="111" w:author="Katherine Hayes" w:date="2023-04-21T15:07:00Z">
        <w:r w:rsidR="00FE040E">
          <w:t xml:space="preserve">several </w:t>
        </w:r>
      </w:ins>
      <w:del w:id="112" w:author="Katherine Hayes" w:date="2023-04-21T15:07:00Z">
        <w:r w:rsidDel="00FE040E">
          <w:delText xml:space="preserve">important </w:delText>
        </w:r>
      </w:del>
      <w:r>
        <w:t xml:space="preserve">factors </w:t>
      </w:r>
      <w:del w:id="113" w:author="Katherine Hayes" w:date="2023-05-12T17:01:00Z">
        <w:r>
          <w:delText>determining</w:delText>
        </w:r>
      </w:del>
      <w:ins w:id="114" w:author="Katherine Hayes" w:date="2023-05-12T17:01:00Z">
        <w:r>
          <w:t>determin</w:t>
        </w:r>
      </w:ins>
      <w:ins w:id="115" w:author="Katherine Hayes" w:date="2023-04-21T15:07:00Z">
        <w:r w:rsidR="00FE040E">
          <w:t>e</w:t>
        </w:r>
      </w:ins>
      <w:del w:id="116" w:author="Katherine Hayes" w:date="2023-04-21T15:07:00Z">
        <w:r w:rsidDel="00FE040E">
          <w:delText>ing</w:delText>
        </w:r>
      </w:del>
      <w:r>
        <w:t xml:space="preserve"> their diet choice include palatability and nutritive value</w:t>
      </w:r>
      <w:del w:id="117" w:author="Katherine Hayes" w:date="2023-05-12T17:01:00Z">
        <w:r>
          <w:delText>,</w:delText>
        </w:r>
      </w:del>
      <w:ins w:id="118" w:author="Katherine Hayes" w:date="2023-04-21T15:08:00Z">
        <w:r w:rsidR="00FE040E">
          <w:t xml:space="preserve"> (</w:t>
        </w:r>
      </w:ins>
      <w:ins w:id="119" w:author="Katherine Hayes" w:date="2023-04-21T15:09:00Z">
        <w:r w:rsidR="00FE040E">
          <w:t>Allman et al. 2019</w:t>
        </w:r>
      </w:ins>
      <w:ins w:id="120" w:author="Katherine Hayes" w:date="2023-04-21T15:10:00Z">
        <w:r w:rsidR="00684CC2">
          <w:t xml:space="preserve">, </w:t>
        </w:r>
        <w:proofErr w:type="spellStart"/>
        <w:r w:rsidR="00684CC2">
          <w:t>Mathisen</w:t>
        </w:r>
        <w:proofErr w:type="spellEnd"/>
        <w:r w:rsidR="00684CC2">
          <w:t xml:space="preserve"> et al. 2017</w:t>
        </w:r>
      </w:ins>
      <w:ins w:id="121" w:author="Katherine Hayes" w:date="2023-04-21T15:08:00Z">
        <w:r w:rsidR="00FE040E">
          <w:t>)</w:t>
        </w:r>
      </w:ins>
      <w:ins w:id="122" w:author="Katherine Hayes" w:date="2023-05-12T17:01:00Z">
        <w:r>
          <w:t>,</w:t>
        </w:r>
      </w:ins>
      <w:r>
        <w:t xml:space="preserve"> as well as the density and frequency of occurrence of potential diet species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7e8c71f8-caab-4797-b2e7-627b39359d2e","http://www.mendeley.com/documents/?uuid=680c2182-3159-47d5-8b91-4fc0006416c0"]},{"id":"ITEM-2","itemData":{"author":[{"dropping-particle":"","family":"Wolff","given":"Jerry O","non-dropping-particle":"","parse-names":false,"suffix":""}],"container-title":"The Journal of Wildlife Management","id":"ITEM-2","issue":"1","issued":{"date-parts":[["1978"]]},"page":"148-153","title":"Food habits of snowshoe hares in interior Alaska","type":"article-journal","volume":"42"},"uris":["http://www.mendeley.com/documents/?uuid=e76fe8fb-a571-4d9c-88d8-8a6acfc85a37","http://www.mendeley.com/documents/?uuid=930fd733-4313-418b-ae8b-5ac142ddadd3"]}],"mendeley":{"formattedCitation":"(Wolff 1978, Bryant and Kuropat 1980)","plainTextFormattedCitation":"(Wolff 1978, Bryant and Kuropat 1980)","previouslyFormattedCitation":"(Wolff 1978, Bryant and Kuropat 1980)"},"properties":{"noteIndex":0},"schema":"https://github.com/citation-style-language/schema/raw/master/csl-citation.json"}</w:instrText>
      </w:r>
      <w:r>
        <w:fldChar w:fldCharType="separate"/>
      </w:r>
      <w:r w:rsidR="0050765A" w:rsidRPr="0050765A">
        <w:rPr>
          <w:noProof/>
        </w:rPr>
        <w:t>(Wolff 1978, Bryant and Kuropat 1980)</w:t>
      </w:r>
      <w:r>
        <w:fldChar w:fldCharType="end"/>
      </w:r>
      <w:r>
        <w:t xml:space="preserve">. Species with higher relative growth rates </w:t>
      </w:r>
      <w:r w:rsidR="001F0F1E">
        <w:t xml:space="preserve">and high palatability to herbivores </w:t>
      </w:r>
      <w:r>
        <w:t xml:space="preserve">often dominate early succession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fldChar w:fldCharType="separate"/>
      </w:r>
      <w:r w:rsidR="0050765A" w:rsidRPr="0050765A">
        <w:rPr>
          <w:noProof/>
        </w:rPr>
        <w:t>(Bryant and Kuropat 1980)</w:t>
      </w:r>
      <w:r>
        <w:fldChar w:fldCharType="end"/>
      </w:r>
      <w:r>
        <w:t xml:space="preserve">, which increases the potential for </w:t>
      </w:r>
      <w:r>
        <w:lastRenderedPageBreak/>
        <w:t xml:space="preserve">mammal herbivory to shift </w:t>
      </w:r>
      <w:r w:rsidR="006A12F3">
        <w:t xml:space="preserve">forest </w:t>
      </w:r>
      <w:r>
        <w:t>composition towards</w:t>
      </w:r>
      <w:ins w:id="123" w:author="Katherine Hayes" w:date="2023-04-21T15:09:00Z">
        <w:r w:rsidR="00FE040E">
          <w:t xml:space="preserve"> </w:t>
        </w:r>
      </w:ins>
      <w:commentRangeStart w:id="124"/>
      <w:del w:id="125" w:author="Katherine Hayes" w:date="2023-05-12T17:01:00Z">
        <w:r>
          <w:delText>late successional</w:delText>
        </w:r>
      </w:del>
      <w:ins w:id="126" w:author="Katherine Hayes" w:date="2023-04-21T15:09:00Z">
        <w:r w:rsidR="00FE040E">
          <w:t>slower-growing, less palatable species</w:t>
        </w:r>
      </w:ins>
      <w:commentRangeEnd w:id="124"/>
      <w:r w:rsidR="003919D0">
        <w:rPr>
          <w:rStyle w:val="CommentReference"/>
          <w:rFonts w:eastAsia="MS Mincho"/>
        </w:rPr>
        <w:commentReference w:id="124"/>
      </w:r>
      <w:del w:id="127" w:author="Katherine Hayes" w:date="2023-05-16T08:44:00Z">
        <w:r>
          <w:delText xml:space="preserve">. </w:delText>
        </w:r>
      </w:del>
      <w:ins w:id="128" w:author="Katherine Hayes" w:date="2023-04-21T15:09:00Z">
        <w:r w:rsidR="00FE040E">
          <w:t xml:space="preserve"> (i.e., black spruce).</w:t>
        </w:r>
      </w:ins>
      <w:ins w:id="129" w:author="Katherine Hayes" w:date="2023-05-12T17:01:00Z">
        <w:r>
          <w:t xml:space="preserve"> </w:t>
        </w:r>
      </w:ins>
      <w:del w:id="130" w:author="Katherine Hayes" w:date="2023-04-21T15:10:00Z">
        <w:r w:rsidDel="00FE040E">
          <w:delText xml:space="preserve">late successional species. </w:delText>
        </w:r>
      </w:del>
    </w:p>
    <w:p w14:paraId="1A51F3CE" w14:textId="0B807C1A" w:rsidR="00E25636" w:rsidRDefault="008767C8" w:rsidP="008722AE">
      <w:r>
        <w:tab/>
        <w:t>Moose (</w:t>
      </w:r>
      <w:r>
        <w:rPr>
          <w:i/>
        </w:rPr>
        <w:t xml:space="preserve">Alces </w:t>
      </w:r>
      <w:proofErr w:type="spellStart"/>
      <w:r>
        <w:rPr>
          <w:i/>
        </w:rPr>
        <w:t>alces</w:t>
      </w:r>
      <w:proofErr w:type="spellEnd"/>
      <w:r>
        <w:t>) and snowshoe hare (</w:t>
      </w:r>
      <w:r>
        <w:rPr>
          <w:i/>
        </w:rPr>
        <w:t>Lepus americanus</w:t>
      </w:r>
      <w:r>
        <w:t>) are dominant vertebrate herbivores in boreal forests</w:t>
      </w:r>
      <w:del w:id="131" w:author="Katherine Hayes" w:date="2023-04-21T15:47:00Z">
        <w:r w:rsidDel="00C10535">
          <w:delText>; herbivory by these species can impact tree growth and establishment, and thereby influence successional patterns</w:delText>
        </w:r>
      </w:del>
      <w:r>
        <w:t xml:space="preserve">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613b421f-2642-3a15-bf29-e26045839cab","http://www.mendeley.com/documents/?uuid=9b4182e2-f9d6-4219-89f1-1172913dc182"]},{"id":"ITEM-2","itemData":{"DOI":"10.1016/0378-1127(92)90263-9","ISBN":"0378-1127","ISSN":"03781127","abstract":"Two 225 m2 exclosures established in 1976 to eliminate browsing by moose (Alces alces Gray), were examined for tree growth and density, and species composition in 1987. Density of balsam fir (Abies balsamea L.), pin cherry (Prunus pensylvanica L. fil), and high-bush cranberry (Viburnum trilobum Marsh.) were higher inside the exclosures than outside. In the case of balsam fir, there was a significantly greater number of short (&lt; m) dead and moribund stems outside both exclosures which had suffered browsing for 15 years. Balsam fir inside the exclosures that had been browsed were recovered. Heights of balsam fir inside were significantly higher than outside exclosures (1.01 m vs 0.60 m) and mean annual growth rate was more than three times greater inside. White birch (Betula papyrifera Marsh.) were significantly taller inside both exclosures compared with outside although densities were similar. Most black spruce (Picea mariana Mill.) had attained a mean height of more than 3 m, with a density of about 1800 stems/ha. Browsing has resulted in an open stand dominated by tall black spruce with small (&lt; 1 m) balsam fir as an understorey. The expected regeneration pattern for this site is predominantly to balsam fir. We conclude that moose are altering forest successional patterns on black spruce sites in central Newfoundland. ?? 1992.","author":[{"dropping-particle":"","family":"Thompson","given":"I. D.","non-dropping-particle":"","parse-names":false,"suffix":""},{"dropping-particle":"","family":"Curran","given":"W. J.","non-dropping-particle":"","parse-names":false,"suffix":""},{"dropping-particle":"","family":"Hancock","given":"J. A.","non-dropping-particle":"","parse-names":false,"suffix":""},{"dropping-particle":"","family":"Butler","given":"C. E.","non-dropping-particle":"","parse-names":false,"suffix":""}],"container-title":"Forest Ecology and Management","id":"ITEM-2","issue":"1-4","issued":{"date-parts":[["1992"]]},"page":"29-37","title":"Influence of moose browsing on successional forest growth on black spruce sites in Newfoundland","type":"article-journal","volume":"47"},"uris":["http://www.mendeley.com/documents/?uuid=4f57f1bf-c0dd-4f18-80f0-99858b8d7f99","http://www.mendeley.com/documents/?uuid=deb47de3-52de-4940-aa70-d4fcf7004267"]},{"id":"ITEM-3","itemData":{"author":[{"dropping-particle":"","family":"Olnes","given":"Justin","non-dropping-particle":"","parse-names":false,"suffix":""},{"dropping-particle":"","family":"Kielland","given":"Knut","non-dropping-particle":"","parse-names":false,"suffix":""}],"container-title":"Ecosphere","id":"ITEM-3","issue":"October","issued":{"date-parts":[["2016"]]},"page":"1-8","title":"Stage-dependent effects of browsing by snowshoe hares on successional dynamics in a boreal forest ecosystem","type":"article-journal","volume":"7"},"uris":["http://www.mendeley.com/documents/?uuid=677b25ec-0345-4da3-88b3-350a9289e224","http://www.mendeley.com/documents/?uuid=06944d43-e560-48b1-97f4-b912baca4b1d"]}],"mendeley":{"formattedCitation":"(Thompson et al. 1992, Olnes and Kielland 2016, Conway and Johnstone 2017)","plainTextFormattedCitation":"(Thompson et al. 1992, Olnes and Kielland 2016, Conway and Johnstone 2017)","previouslyFormattedCitation":"(Thompson et al. 1992, Olnes and Kielland 2016, Conway and Johnstone 2017)"},"properties":{"noteIndex":0},"schema":"https://github.com/citation-style-language/schema/raw/master/csl-citation.json"}</w:instrText>
      </w:r>
      <w:r>
        <w:fldChar w:fldCharType="separate"/>
      </w:r>
      <w:r w:rsidR="0050765A" w:rsidRPr="0050765A">
        <w:rPr>
          <w:noProof/>
        </w:rPr>
        <w:t>(Thompson et al. 1992, Olnes and Kielland 2016, Conway and Johnstone 2017)</w:t>
      </w:r>
      <w:r>
        <w:fldChar w:fldCharType="end"/>
      </w:r>
      <w:r>
        <w:t>.</w:t>
      </w:r>
      <w:r w:rsidR="000C5061" w:rsidRPr="000C5061">
        <w:t xml:space="preserve"> </w:t>
      </w:r>
      <w:r w:rsidR="000C5061">
        <w:t>Moose and</w:t>
      </w:r>
      <w:del w:id="132" w:author="Katherine Hayes" w:date="2023-04-21T15:48:00Z">
        <w:r w:rsidR="000C5061" w:rsidDel="00C10535">
          <w:delText xml:space="preserve"> snowshoe</w:delText>
        </w:r>
      </w:del>
      <w:r w:rsidR="000C5061">
        <w:t xml:space="preserve"> hare have overlapping diets with preference for broadleaf trees and willows (</w:t>
      </w:r>
      <w:r w:rsidR="000C5061">
        <w:rPr>
          <w:i/>
        </w:rPr>
        <w:t>Salix</w:t>
      </w:r>
      <w:r w:rsidR="000C5061">
        <w:t xml:space="preserve"> spp.) </w:t>
      </w:r>
      <w:r w:rsidR="000C5061">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0C5061">
        <w:fldChar w:fldCharType="separate"/>
      </w:r>
      <w:r w:rsidR="000C5061" w:rsidRPr="0050765A">
        <w:rPr>
          <w:noProof/>
        </w:rPr>
        <w:t>(Bryant and Kuropat 1980</w:t>
      </w:r>
      <w:ins w:id="133" w:author="Katherine Hayes" w:date="2023-04-21T15:45:00Z">
        <w:r w:rsidR="00C10535">
          <w:rPr>
            <w:noProof/>
          </w:rPr>
          <w:t>, Seaton et al. 2</w:t>
        </w:r>
      </w:ins>
      <w:ins w:id="134" w:author="Katherine Hayes" w:date="2023-04-21T15:46:00Z">
        <w:r w:rsidR="00C10535">
          <w:rPr>
            <w:noProof/>
          </w:rPr>
          <w:t>011</w:t>
        </w:r>
      </w:ins>
      <w:r w:rsidR="000C5061" w:rsidRPr="0050765A">
        <w:rPr>
          <w:noProof/>
        </w:rPr>
        <w:t>)</w:t>
      </w:r>
      <w:r w:rsidR="000C5061">
        <w:fldChar w:fldCharType="end"/>
      </w:r>
      <w:r w:rsidR="000C5061">
        <w:t xml:space="preserve">. </w:t>
      </w:r>
      <w:del w:id="135" w:author="Katherine Hayes" w:date="2023-04-21T15:48:00Z">
        <w:r w:rsidR="000C5061" w:rsidDel="00C10535">
          <w:delText>Snowshoe hares</w:delText>
        </w:r>
      </w:del>
      <w:ins w:id="136" w:author="Katherine Hayes" w:date="2023-04-21T15:48:00Z">
        <w:r w:rsidR="00C10535">
          <w:t>Hares</w:t>
        </w:r>
      </w:ins>
      <w:r w:rsidR="000C5061">
        <w:t xml:space="preserve"> also feed on </w:t>
      </w:r>
      <w:del w:id="137" w:author="Jill Johnstone" w:date="2019-09-11T11:43:00Z">
        <w:r w:rsidR="000C5061" w:rsidDel="004A0B1C">
          <w:delText xml:space="preserve">black </w:delText>
        </w:r>
      </w:del>
      <w:r w:rsidR="000C5061">
        <w:t xml:space="preserve">spruce year-round, with almost 40% of their winter diet consisting of spruce needles </w:t>
      </w:r>
      <w:r w:rsidR="000C5061">
        <w:fldChar w:fldCharType="begin" w:fldLock="1"/>
      </w:r>
      <w:r w:rsidR="00DF63DE">
        <w:instrText>ADDIN CSL_CITATION {"citationItems":[{"id":"ITEM-1","itemData":{"author":[{"dropping-particle":"","family":"Wolff","given":"Jerry O","non-dropping-particle":"","parse-names":false,"suffix":""}],"container-title":"The Journal of Wildlife Management","id":"ITEM-1","issue":"1","issued":{"date-parts":[["1978"]]},"page":"148-153","title":"Food habits of snowshoe hares in interior Alaska","type":"article-journal","volume":"42"},"uris":["http://www.mendeley.com/documents/?uuid=930fd733-4313-418b-ae8b-5ac142ddadd3","http://www.mendeley.com/documents/?uuid=e76fe8fb-a571-4d9c-88d8-8a6acfc85a37"]}],"mendeley":{"formattedCitation":"(Wolff 1978)","plainTextFormattedCitation":"(Wolff 1978)","previouslyFormattedCitation":"(Wolff 1978)"},"properties":{"noteIndex":0},"schema":"https://github.com/citation-style-language/schema/raw/master/csl-citation.json"}</w:instrText>
      </w:r>
      <w:r w:rsidR="000C5061">
        <w:fldChar w:fldCharType="separate"/>
      </w:r>
      <w:r w:rsidR="000C5061" w:rsidRPr="0050765A">
        <w:rPr>
          <w:noProof/>
        </w:rPr>
        <w:t>(Wolff 1978</w:t>
      </w:r>
      <w:ins w:id="138" w:author="Katherine Hayes" w:date="2023-04-21T15:46:00Z">
        <w:r w:rsidR="00C10535">
          <w:rPr>
            <w:noProof/>
          </w:rPr>
          <w:t>, Olnes and Hielland 2017</w:t>
        </w:r>
      </w:ins>
      <w:r w:rsidR="000C5061" w:rsidRPr="0050765A">
        <w:rPr>
          <w:noProof/>
        </w:rPr>
        <w:t>)</w:t>
      </w:r>
      <w:r w:rsidR="000C5061">
        <w:fldChar w:fldCharType="end"/>
      </w:r>
      <w:r w:rsidR="000C5061">
        <w:t xml:space="preserve">. </w:t>
      </w:r>
      <w:r>
        <w:t xml:space="preserve"> On floodplains of interior Alaska, moose and </w:t>
      </w:r>
      <w:del w:id="139" w:author="Katherine Hayes" w:date="2023-04-21T15:48:00Z">
        <w:r w:rsidDel="00C10535">
          <w:delText xml:space="preserve">snowshoe </w:delText>
        </w:r>
      </w:del>
      <w:r>
        <w:t>hare have been found to alter species-specific patterns of tree recruitment and growth</w:t>
      </w:r>
      <w:ins w:id="140" w:author="Katherine Hayes" w:date="2023-04-21T15:49:00Z">
        <w:r w:rsidR="00C10535">
          <w:t xml:space="preserve"> </w:t>
        </w:r>
      </w:ins>
      <w:ins w:id="141" w:author="Katherine Hayes" w:date="2023-04-21T15:50:00Z">
        <w:r w:rsidR="00C10535">
          <w:t xml:space="preserve">significantly </w:t>
        </w:r>
      </w:ins>
      <w:del w:id="142" w:author="Katherine Hayes" w:date="2023-04-21T15:49:00Z">
        <w:r w:rsidDel="00C10535">
          <w:delText xml:space="preserve"> and </w:delText>
        </w:r>
        <w:commentRangeStart w:id="143"/>
        <w:r w:rsidDel="00C10535">
          <w:delText xml:space="preserve">accelerate the rate of primary succession </w:delText>
        </w:r>
        <w:commentRangeEnd w:id="143"/>
        <w:r w:rsidR="004A0B1C" w:rsidDel="00C10535">
          <w:rPr>
            <w:rStyle w:val="CommentReference"/>
            <w:rFonts w:eastAsia="MS Mincho"/>
          </w:rPr>
          <w:commentReference w:id="143"/>
        </w:r>
      </w:del>
      <w:r>
        <w:fldChar w:fldCharType="begin" w:fldLock="1"/>
      </w:r>
      <w:r w:rsidR="00DF63DE">
        <w:instrText>ADDIN CSL_CITATION {"citationItems":[{"id":"ITEM-1","itemData":{"DOI":"10.2307/3546979","ISBN":"0030-1299","abstract":"Early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P","non-dropping-particle":"","parse-names":false,"suffix":""}],"container-title":"Oikos","id":"ITEM-1","issue":"2","issued":{"date-parts":[["1998"]]},"language":"English","note":"ISI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c85fb44a-f09b-4439-b151-2612308aade1","http://www.mendeley.com/documents/?uuid=fbf75383-209b-4557-9383-8da9bfb856f3"]},{"id":"ITEM-2","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L","non-dropping-particle":"","parse-names":false,"suffix":""}],"id":"ITEM-2","issued":{"date-parts":[["2006"]]},"page":"211-226","publisher":"Oxford University Press","publisher-place":"New York, NY","title":"Mammalian herbivory, ecosystem engineering, and ecological cascades in taiga forests","type":"chapter"},"uris":["http://www.mendeley.com/documents/?uuid=26e2e457-71c0-4383-b64b-f3e9e1dbf474","http://www.mendeley.com/documents/?uuid=99835410-2711-43ee-beb9-2ff4f39c8260"]},{"id":"ITEM-3","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-3","issued":{"date-parts":[["2016"]]},"page":"2986-2997","title":"Absence of net long-term successional facilitation by alder in a boreal Alaska floodplain","type":"article-journal","volume":"97"},"uris":["http://www.mendeley.com/documents/?uuid=0401e362-6950-3172-8cf8-1d8fbeafa6f3"]}],"mendeley":{"formattedCitation":"(Kielland and Bryant 1998, Kielland et al. 2006, Chapin et al. 2016)","plainTextFormattedCitation":"(Kielland and Bryant 1998, Kielland et al. 2006, Chapin et al. 2016)","previouslyFormattedCitation":"(Kielland and Bryant 1998, Kielland et al. 2006, Chapin et al. 2016)"},"properties":{"noteIndex":0},"schema":"https://github.com/citation-style-language/schema/raw/master/csl-citation.json"}</w:instrText>
      </w:r>
      <w:r>
        <w:fldChar w:fldCharType="separate"/>
      </w:r>
      <w:r w:rsidR="0050765A" w:rsidRPr="0050765A">
        <w:rPr>
          <w:noProof/>
        </w:rPr>
        <w:t>(Kielland and Bryant 1998, Kielland et al. 2006, Chapin et al. 2016)</w:t>
      </w:r>
      <w:r>
        <w:fldChar w:fldCharType="end"/>
      </w:r>
      <w:r>
        <w:t xml:space="preserve">. </w:t>
      </w:r>
      <w:ins w:id="144" w:author="Katherine Hayes" w:date="2023-04-21T15:49:00Z">
        <w:r w:rsidR="00C10535">
          <w:t>However, t</w:t>
        </w:r>
      </w:ins>
      <w:del w:id="145" w:author="Katherine Hayes" w:date="2023-04-21T15:49:00Z">
        <w:r w:rsidDel="00C10535">
          <w:delText>T</w:delText>
        </w:r>
      </w:del>
      <w:r>
        <w:t xml:space="preserve">he influence of </w:t>
      </w:r>
      <w:ins w:id="146" w:author="Katherine Hayes" w:date="2023-04-21T15:50:00Z">
        <w:r w:rsidR="00C10535">
          <w:t>mammalian</w:t>
        </w:r>
      </w:ins>
      <w:del w:id="147" w:author="Katherine Hayes" w:date="2023-04-21T15:49:00Z">
        <w:r w:rsidDel="00C10535">
          <w:delText>vertebrate</w:delText>
        </w:r>
      </w:del>
      <w:r>
        <w:t xml:space="preserve"> herbivores in upland forests could be different</w:t>
      </w:r>
      <w:r w:rsidR="00C3379A">
        <w:t xml:space="preserve"> than on floodplains</w:t>
      </w:r>
      <w:r>
        <w:t xml:space="preserve"> due to differences in successional dynamics, available forage, </w:t>
      </w:r>
      <w:r w:rsidR="004B09EF">
        <w:t xml:space="preserve">disturbance, </w:t>
      </w:r>
      <w:r>
        <w:t>and habitat use</w:t>
      </w:r>
      <w:del w:id="148" w:author="Katherine Hayes" w:date="2023-05-12T17:01:00Z">
        <w:r w:rsidR="00C3379A">
          <w:delText>.</w:delText>
        </w:r>
      </w:del>
      <w:ins w:id="149" w:author="Katherine Hayes" w:date="2023-04-21T15:51:00Z">
        <w:r w:rsidR="00122E33">
          <w:t>, particularly in the context of changing fire regimes</w:t>
        </w:r>
      </w:ins>
      <w:ins w:id="150" w:author="Katherine Hayes" w:date="2023-04-21T15:50:00Z">
        <w:r w:rsidR="00122E33">
          <w:t>.</w:t>
        </w:r>
      </w:ins>
      <w:del w:id="151" w:author="Katherine Hayes" w:date="2023-04-21T15:50:00Z">
        <w:r w:rsidR="00C3379A" w:rsidDel="00122E33">
          <w:delText xml:space="preserve">. </w:delText>
        </w:r>
        <w:commentRangeStart w:id="152"/>
        <w:r w:rsidR="009F78AE" w:rsidDel="00122E33">
          <w:delText xml:space="preserve">Successional dynamics can be substantially influenced by biological legacies </w:delText>
        </w:r>
        <w:r w:rsidR="00272A45" w:rsidDel="00122E33">
          <w:fldChar w:fldCharType="begin" w:fldLock="1"/>
        </w:r>
        <w:r w:rsidR="00DF63DE" w:rsidDel="00122E33">
          <w:delInstrText>ADDIN CSL_CITATION {"citationItems":[{"id":"ITEM-1","itemData":{"author":[{"dropping-particle":"","family":"Turner","given":"Monica G","non-dropping-particle":"","parse-names":false,"suffix":""},{"dropping-particle":"","family":"Baker","given":"William L","non-dropping-particle":"","parse-names":false,"suffix":""},{"dropping-particle":"","family":"Peterson","given":"Christopher J","non-dropping-particle":"","parse-names":false,"suffix":""},{"dropping-particle":"","family":"Peet","given":"Robert K","non-dropping-particle":"","parse-names":false,"suffix":""}],"container-title":"Ecosystems","id":"ITEM-1","issued":{"date-parts":[["1998"]]},"page":"511-523","title":"Factors influencing succession: lessons from large, infrequent natural disturbances","type":"article-journal","volume":"1"},"uris":["http://www.mendeley.com/documents/?uuid=ba6ea94c-2c91-4227-bccd-e50bed03a450","http://www.mendeley.com/documents/?uuid=8ea39f28-7b27-4911-bd1f-167a08de77a7"]}],"mendeley":{"formattedCitation":"(Turner et al. 1998)","plainTextFormattedCitation":"(Turner et al. 1998)","previouslyFormattedCitation":"(Turner et al. 1998)"},"properties":{"noteIndex":0},"schema":"https://github.com/citation-style-language/schema/raw/master/csl-citation.json"}</w:delInstrText>
        </w:r>
        <w:r w:rsidR="00272A45" w:rsidDel="00122E33">
          <w:fldChar w:fldCharType="separate"/>
        </w:r>
        <w:r w:rsidR="0050765A" w:rsidRPr="0050765A" w:rsidDel="00122E33">
          <w:rPr>
            <w:noProof/>
          </w:rPr>
          <w:delText>(Turner et al. 1998)</w:delText>
        </w:r>
        <w:r w:rsidR="00272A45" w:rsidDel="00122E33">
          <w:fldChar w:fldCharType="end"/>
        </w:r>
        <w:r w:rsidR="009F78AE" w:rsidDel="00122E33">
          <w:delText xml:space="preserve">. Stronger biological legacies during secondary succession compared to primary </w:delText>
        </w:r>
        <w:r w:rsidR="00C416F7" w:rsidDel="00122E33">
          <w:delText xml:space="preserve">succession </w:delText>
        </w:r>
        <w:r w:rsidR="009F78AE" w:rsidDel="00122E33">
          <w:delText>could mean a faster pace of succession, and thus a shorter period where the system is vulnerable to herbivores.</w:delText>
        </w:r>
        <w:r w:rsidR="00C3379A" w:rsidDel="00122E33">
          <w:delText xml:space="preserve"> </w:delText>
        </w:r>
        <w:commentRangeEnd w:id="152"/>
        <w:r w:rsidR="00942D93" w:rsidDel="00122E33">
          <w:rPr>
            <w:rStyle w:val="CommentReference"/>
            <w:rFonts w:eastAsia="MS Mincho"/>
          </w:rPr>
          <w:commentReference w:id="152"/>
        </w:r>
      </w:del>
    </w:p>
    <w:p w14:paraId="0D68413E" w14:textId="72A7B47D" w:rsidR="008701E6" w:rsidRDefault="008767C8">
      <w:pPr>
        <w:ind w:firstLine="720"/>
        <w:pPrChange w:id="153" w:author="Katherine Hayes" w:date="2023-04-21T15:45:00Z">
          <w:pPr/>
        </w:pPrChange>
      </w:pPr>
      <w:r>
        <w:t>Fire influenc</w:t>
      </w:r>
      <w:r w:rsidR="000E67F7">
        <w:t>es habitat use and selection by</w:t>
      </w:r>
      <w:r>
        <w:t xml:space="preserve"> mammals</w:t>
      </w:r>
      <w:ins w:id="154" w:author="Katherine Hayes" w:date="2023-04-21T15:51:00Z">
        <w:r w:rsidR="00122E33">
          <w:t xml:space="preserve"> by</w:t>
        </w:r>
      </w:ins>
      <w:del w:id="155" w:author="Katherine Hayes" w:date="2023-04-21T15:51:00Z">
        <w:r w:rsidDel="00122E33">
          <w:delText>,</w:delText>
        </w:r>
      </w:del>
      <w:r>
        <w:t xml:space="preserve"> creating heterogeneity in forest composition and structure at both small and large spatial scales. In interior Alaska, </w:t>
      </w:r>
      <w:del w:id="156" w:author="Katherine Hayes" w:date="2023-05-12T17:01:00Z">
        <w:r>
          <w:delText xml:space="preserve">high </w:delText>
        </w:r>
      </w:del>
      <w:ins w:id="157" w:author="Katherine Hayes" w:date="2023-04-21T15:51:00Z">
        <w:r w:rsidR="00122E33">
          <w:t>recently burned (11-30 years postfire) stands a</w:t>
        </w:r>
      </w:ins>
      <w:ins w:id="158" w:author="Katherine Hayes" w:date="2023-04-21T15:52:00Z">
        <w:r w:rsidR="00122E33">
          <w:t xml:space="preserve">re associated with </w:t>
        </w:r>
      </w:ins>
      <w:ins w:id="159" w:author="Katherine Hayes" w:date="2023-05-12T17:01:00Z">
        <w:r>
          <w:t xml:space="preserve">high </w:t>
        </w:r>
      </w:ins>
      <w:r>
        <w:t xml:space="preserve">moose densities </w:t>
      </w:r>
      <w:del w:id="160" w:author="Katherine Hayes" w:date="2023-04-21T15:51:00Z">
        <w:r w:rsidDel="00122E33">
          <w:delText>have been</w:delText>
        </w:r>
      </w:del>
      <w:ins w:id="161" w:author="Katherine Hayes" w:date="2023-04-21T15:52:00Z">
        <w:r w:rsidR="00122E33">
          <w:t>of</w:t>
        </w:r>
      </w:ins>
      <w:del w:id="162" w:author="Katherine Hayes" w:date="2023-04-21T15:52:00Z">
        <w:r w:rsidDel="00122E33">
          <w:delText xml:space="preserve"> associated with fires that occurred within the previous 11-30 years</w:delText>
        </w:r>
      </w:del>
      <w:r>
        <w:t xml:space="preserve"> </w:t>
      </w:r>
      <w:r>
        <w:fldChar w:fldCharType="begin" w:fldLock="1"/>
      </w:r>
      <w:r w:rsidR="00DF63DE">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fldChar w:fldCharType="separate"/>
      </w:r>
      <w:r w:rsidR="0050765A" w:rsidRPr="0050765A">
        <w:rPr>
          <w:noProof/>
        </w:rPr>
        <w:t>(Maier et al. 2005)</w:t>
      </w:r>
      <w:r>
        <w:fldChar w:fldCharType="end"/>
      </w:r>
      <w:r w:rsidR="004A0B1C">
        <w:t>. Within a burned area</w:t>
      </w:r>
      <w:ins w:id="163" w:author="Katherine Hayes" w:date="2023-05-12T17:01:00Z">
        <w:r w:rsidR="004A0B1C">
          <w:t>,</w:t>
        </w:r>
      </w:ins>
      <w:r>
        <w:t xml:space="preserve"> a mosaic of </w:t>
      </w:r>
      <w:r w:rsidR="004A0B1C">
        <w:t xml:space="preserve">variable </w:t>
      </w:r>
      <w:r>
        <w:t xml:space="preserve">fire severity can increase the </w:t>
      </w:r>
      <w:r w:rsidR="00942D93">
        <w:t xml:space="preserve">distribution and </w:t>
      </w:r>
      <w:r>
        <w:t xml:space="preserve">longevity of available moose habitat due to fire effects on species </w:t>
      </w:r>
      <w:r w:rsidR="00D90133">
        <w:t xml:space="preserve">recruitment, </w:t>
      </w:r>
      <w:r>
        <w:t xml:space="preserve">composition and growth rates </w:t>
      </w:r>
      <w:r>
        <w:fldChar w:fldCharType="begin" w:fldLock="1"/>
      </w:r>
      <w:r w:rsidR="00DF63DE">
        <w:instrText>ADDIN CSL_CITATION {"citationItems":[{"id":"ITEM-1","itemData":{"author":[{"dropping-particle":"","family":"Kielland","given":"Knut","non-dropping-particle":"","parse-names":false,"suffix":""},{"dropping-particle":"","family":"Brown","given":"Casey","non-dropping-particle":"","parse-names":false,"suffix":""}],"id":"ITEM-1","issued":{"date-parts":[["2015"]]},"number-of-pages":"1-18","publisher":"Joint Fire Science Program; Project Number: 14-3-01-44","title":"Understanding the effects of wildfire severity on moose habitat characteristics and use in interior, Alaska","type":"book"},"uris":["http://www.mendeley.com/documents/?uuid=a3d88f66-eebf-441d-bd40-cf7249152bc1","http://www.mendeley.com/documents/?uuid=4b75c2e6-0f11-49a3-bd9c-a8aa2e4d1a2c"]},{"id":"ITEM-2","itemData":{"DOI":"10.1016/j.foreco.2017.02.018","abstract":"a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Management","id":"ITEM-2","issued":{"date-parts":[["2017"]]},"page":"154-163","title":"Moose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Alaska","type":"article-journal","volume":"391"},"uris":["http://www.mendeley.com/documents/?uuid=9b4182e2-f9d6-4219-89f1-1172913dc182","http://www.mendeley.com/documents/?uuid=613b421f-2642-3a15-bf29-e26045839cab"]}],"mendeley":{"formattedCitation":"(Kielland and Brown 2015, Conway and Johnstone 2017)","plainTextFormattedCitation":"(Kielland and Brown 2015, Conway and Johnstone 2017)","previouslyFormattedCitation":"(Kielland and Brown 2015, Conway and Johnstone 2017)"},"properties":{"noteIndex":0},"schema":"https://github.com/citation-style-language/schema/raw/master/csl-citation.json"}</w:instrText>
      </w:r>
      <w:r>
        <w:fldChar w:fldCharType="separate"/>
      </w:r>
      <w:r w:rsidR="0050765A" w:rsidRPr="0050765A">
        <w:rPr>
          <w:noProof/>
        </w:rPr>
        <w:t>(Kielland and Brown 2015, Conway and Johnstone 2017)</w:t>
      </w:r>
      <w:r>
        <w:fldChar w:fldCharType="end"/>
      </w:r>
      <w:r>
        <w:t xml:space="preserve">. </w:t>
      </w:r>
      <w:commentRangeStart w:id="164"/>
      <w:r w:rsidR="00D90133">
        <w:t>A</w:t>
      </w:r>
      <w:r>
        <w:t xml:space="preserve">dequate understory cover </w:t>
      </w:r>
      <w:ins w:id="165" w:author="Katherine Hayes" w:date="2023-05-16T09:00:00Z">
        <w:r w:rsidR="00DF0FF1">
          <w:t>p</w:t>
        </w:r>
      </w:ins>
      <w:ins w:id="166" w:author="Katherine Hayes" w:date="2023-05-16T09:01:00Z">
        <w:r w:rsidR="00DF0FF1">
          <w:t xml:space="preserve">rovides shelter from predators, </w:t>
        </w:r>
      </w:ins>
      <w:del w:id="167" w:author="Katherine Hayes" w:date="2023-04-21T14:01:00Z">
        <w:r w:rsidDel="00B8250E">
          <w:delText xml:space="preserve">drives </w:delText>
        </w:r>
      </w:del>
      <w:ins w:id="168" w:author="Katherine Hayes" w:date="2023-04-21T14:01:00Z">
        <w:r w:rsidR="00B8250E">
          <w:t xml:space="preserve">a key element of </w:t>
        </w:r>
      </w:ins>
      <w:r>
        <w:t>habitat quality of snowshoe hares</w:t>
      </w:r>
      <w:ins w:id="169" w:author="Katherine Hayes" w:date="2023-05-16T09:01:00Z">
        <w:r w:rsidR="00DF0FF1">
          <w:t xml:space="preserve"> </w:t>
        </w:r>
      </w:ins>
      <w:r>
        <w:fldChar w:fldCharType="begin" w:fldLock="1"/>
      </w:r>
      <w:r w:rsidR="00DF63DE">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fldChar w:fldCharType="separate"/>
      </w:r>
      <w:r w:rsidR="0050765A" w:rsidRPr="0050765A">
        <w:rPr>
          <w:noProof/>
        </w:rPr>
        <w:t>(Carreker 1985)</w:t>
      </w:r>
      <w:r>
        <w:fldChar w:fldCharType="end"/>
      </w:r>
      <w:commentRangeEnd w:id="164"/>
      <w:r w:rsidR="00942D93">
        <w:rPr>
          <w:rStyle w:val="CommentReference"/>
          <w:rFonts w:eastAsia="MS Mincho"/>
        </w:rPr>
        <w:commentReference w:id="164"/>
      </w:r>
      <w:ins w:id="170" w:author="Katherine Hayes" w:date="2023-05-16T09:01:00Z">
        <w:r w:rsidR="00DF0FF1">
          <w:t>. Thus,</w:t>
        </w:r>
      </w:ins>
      <w:del w:id="171" w:author="Katherine Hayes" w:date="2023-04-21T14:01:00Z">
        <w:r w:rsidDel="00B8250E">
          <w:delText xml:space="preserve"> and</w:delText>
        </w:r>
      </w:del>
      <w:r>
        <w:t xml:space="preserve"> dense black spruce forests in interior Alaska are associated with high densities and survival of snowshoe hares </w:t>
      </w:r>
      <w:r>
        <w:fldChar w:fldCharType="begin" w:fldLock="1"/>
      </w:r>
      <w:r w:rsidR="00DF63DE">
        <w:instrText>ADDIN CSL_CITATION {"citationItems":[{"id":"ITEM-1","itemData":{"DOI":"10.1371/journal.pone.0143543","ISSN":"19326203","PMID":"26717577","abstract":"Survival and predation of snowshoe hares (Lepus americanus) has been widely studied, yet there has been little quantification of the changes in vulnerability of hares to specific predators that may result from seasonal changes in vegetation and cover. We investigated survival and causes of mortalities of snowshoe hares during the late increase, peak, and decline of a population in interior Alaska. From June 2008 to May 2012, we radio-tagged 288 adult and older juvenile hares in early successional and black spruce (Picea mariana) forests and, using known-fate methods in program MARK, evaluated 85 survival models that included variables for sex, age, and body condition of hares, as well as trapping site, month, season, year, snowfall, snow depth, and air temperature. We compared the models using Akaike's information criterion with correction for small sample size. Model results indicated that month, capture site, and body condition were the most important variables in explaining survival rates. Survival was highest in July, and more generally during summer, when alternative prey was available to predators of hares. Low survival rates coincided with molting periods, breeding activity in the spring, and the introduction of juveniles to the sample population in the fall. We identified predation as the cause of mortality in 86% of hare deaths. When the source of predation could be determined, hares were killed more often by goshawks (Accipiter gentilis) than other predators in early successional forest (30%), and more often by lynx (Lynx canadensis) than other predators in black spruce forest (31%). Great horned owls (Bubo virginianus) and coyotes (Canis latrans) represented smaller proportions of hare predation, and non-predatory causes were a minor source (3%) of mortality. Because hares rely on vegetative cover for concealment from predators, we measured cover in predation sites and habitats that the hares occupied and concluded that habitat type had a greater influence on the sources of predation than the amount of cover in any given location within a habitat. Our observations illustrate the vulnerability of hares to predators in even the densest coniferous habitat available in the boreal forest, and indicate strong seasonal changes in the rates and sources of predation.","author":[{"dropping-particle":"","family":"Feierabend","given":"Dashiell","non-dropping-particle":"","parse-names":false,"suffix":""},{"dropping-particle":"","family":"Kielland","given":"Knut","non-dropping-particle":"","parse-names":false,"suffix":""}],"container-title":"PLoS ONE","id":"ITEM-1","issue":"12","issued":{"date-parts":[["2015"]]},"page":"1-21","title":"Seasonal effects of habitat on sources and rates of snowshoe hare predation in Alaskan boreal forests","type":"article-journal","volume":"10"},"uris":["http://www.mendeley.com/documents/?uuid=47947230-67fe-4369-91f8-bba93aeab863","http://www.mendeley.com/documents/?uuid=c4f83313-bba1-46c4-b823-6545314b3d01"]}],"mendeley":{"formattedCitation":"(Feierabend and Kielland 2015)","plainTextFormattedCitation":"(Feierabend and Kielland 2015)","previouslyFormattedCitation":"(Feierabend and Kielland 2015)"},"properties":{"noteIndex":0},"schema":"https://github.com/citation-style-language/schema/raw/master/csl-citation.json"}</w:instrText>
      </w:r>
      <w:r>
        <w:fldChar w:fldCharType="separate"/>
      </w:r>
      <w:r w:rsidR="0050765A" w:rsidRPr="0050765A">
        <w:rPr>
          <w:noProof/>
        </w:rPr>
        <w:t>(Feierabend and Kielland 2015)</w:t>
      </w:r>
      <w:r>
        <w:fldChar w:fldCharType="end"/>
      </w:r>
      <w:r>
        <w:t xml:space="preserve">. </w:t>
      </w:r>
      <w:r w:rsidR="008701E6">
        <w:t xml:space="preserve">Differences in forest structure and community due to </w:t>
      </w:r>
      <w:commentRangeStart w:id="172"/>
      <w:del w:id="173" w:author="Katherine Hayes" w:date="2023-05-16T09:02:00Z">
        <w:r w:rsidR="008701E6" w:rsidDel="00481639">
          <w:delText>fire severity</w:delText>
        </w:r>
      </w:del>
      <w:ins w:id="174" w:author="Katherine Hayes" w:date="2023-05-16T09:02:00Z">
        <w:r w:rsidR="00481639">
          <w:t>local contexts of fire severit</w:t>
        </w:r>
      </w:ins>
      <w:ins w:id="175" w:author="Katherine Hayes" w:date="2023-05-16T09:03:00Z">
        <w:r w:rsidR="00481639">
          <w:t xml:space="preserve">y, </w:t>
        </w:r>
        <w:proofErr w:type="spellStart"/>
        <w:r w:rsidR="00481639">
          <w:t>prefire</w:t>
        </w:r>
        <w:proofErr w:type="spellEnd"/>
        <w:r w:rsidR="00481639">
          <w:t xml:space="preserve"> cover and topography</w:t>
        </w:r>
        <w:r w:rsidR="00481639" w:rsidDel="00481639">
          <w:t xml:space="preserve"> </w:t>
        </w:r>
        <w:r w:rsidR="00481639">
          <w:t>m</w:t>
        </w:r>
      </w:ins>
      <w:del w:id="176" w:author="Katherine Hayes" w:date="2023-05-16T09:03:00Z">
        <w:r w:rsidR="008701E6" w:rsidDel="00481639">
          <w:delText xml:space="preserve"> </w:delText>
        </w:r>
        <w:commentRangeEnd w:id="172"/>
        <w:r w:rsidR="004A0B1C" w:rsidDel="00481639">
          <w:rPr>
            <w:rStyle w:val="CommentReference"/>
            <w:rFonts w:eastAsia="MS Mincho"/>
          </w:rPr>
          <w:commentReference w:id="172"/>
        </w:r>
        <w:r w:rsidR="008701E6" w:rsidDel="00481639">
          <w:delText>m</w:delText>
        </w:r>
      </w:del>
      <w:r w:rsidR="008701E6">
        <w:t xml:space="preserve">ay influence how the dominant herbivores in Alaskan upland forests drive successional patterns in early forest communities. </w:t>
      </w:r>
    </w:p>
    <w:p w14:paraId="76B11142" w14:textId="03C35A69" w:rsidR="008767C8" w:rsidRPr="00402C2A" w:rsidRDefault="008767C8" w:rsidP="00225315">
      <w:pPr>
        <w:rPr>
          <w:del w:id="177" w:author="Katherine Hayes" w:date="2023-05-12T17:01:00Z"/>
        </w:rPr>
      </w:pPr>
      <w:r>
        <w:tab/>
      </w:r>
      <w:r w:rsidR="006307AA">
        <w:t xml:space="preserve">Our </w:t>
      </w:r>
      <w:r>
        <w:t xml:space="preserve">objective </w:t>
      </w:r>
      <w:del w:id="178" w:author="Katherine Hayes" w:date="2023-04-21T16:08:00Z">
        <w:r w:rsidDel="00A013CF">
          <w:delText xml:space="preserve">for this study </w:delText>
        </w:r>
      </w:del>
      <w:r>
        <w:t xml:space="preserve">was to </w:t>
      </w:r>
      <w:del w:id="179" w:author="Katherine Hayes" w:date="2023-05-12T17:01:00Z">
        <w:r>
          <w:delText>assess</w:delText>
        </w:r>
      </w:del>
      <w:ins w:id="180" w:author="Roger Ruess" w:date="2019-09-19T10:52:00Z">
        <w:del w:id="181" w:author="Katherine Hayes" w:date="2023-05-16T09:45:00Z">
          <w:r w:rsidR="00942D93" w:rsidDel="0095489D">
            <w:delText xml:space="preserve"> </w:delText>
          </w:r>
        </w:del>
      </w:ins>
      <w:ins w:id="182" w:author="Katherine Hayes" w:date="2023-04-21T16:09:00Z">
        <w:r w:rsidR="00A013CF">
          <w:t>test the potential for mammalian herbivory to alter growth and survival of alternative tree species in early succession, thereby shaping patterns of future canopy composition.</w:t>
        </w:r>
      </w:ins>
      <w:del w:id="183" w:author="Katherine Hayes" w:date="2023-04-21T16:09:00Z">
        <w:r w:rsidDel="00A013CF">
          <w:delText>assess</w:delText>
        </w:r>
        <w:r w:rsidR="00942D93" w:rsidDel="00A013CF">
          <w:delText xml:space="preserve"> </w:delText>
        </w:r>
        <w:r w:rsidDel="00A013CF">
          <w:delText xml:space="preserve">how the exclusion of mammalian herbivores affects tree growth and mortality in early post-fire Alaskan boreal </w:delText>
        </w:r>
        <w:commentRangeStart w:id="184"/>
        <w:r w:rsidDel="00A013CF">
          <w:delText>forests</w:delText>
        </w:r>
        <w:commentRangeEnd w:id="184"/>
        <w:r w:rsidR="004A0B1C" w:rsidDel="00A013CF">
          <w:rPr>
            <w:rStyle w:val="CommentReference"/>
            <w:rFonts w:eastAsia="MS Mincho"/>
          </w:rPr>
          <w:commentReference w:id="184"/>
        </w:r>
        <w:r w:rsidDel="00A013CF">
          <w:delText>.</w:delText>
        </w:r>
      </w:del>
      <w:r>
        <w:t xml:space="preserve"> </w:t>
      </w:r>
      <w:del w:id="185" w:author="Katherine Hayes" w:date="2023-04-21T16:10:00Z">
        <w:r w:rsidDel="00A013CF">
          <w:delText xml:space="preserve">Here, </w:delText>
        </w:r>
        <w:r w:rsidR="006307AA" w:rsidDel="00A013CF">
          <w:delText>we</w:delText>
        </w:r>
      </w:del>
      <w:del w:id="186" w:author="Katherine Hayes" w:date="2023-05-12T17:01:00Z">
        <w:r>
          <w:delText xml:space="preserve"> evaluate</w:delText>
        </w:r>
      </w:del>
      <w:ins w:id="187" w:author="Katherine Hayes" w:date="2023-04-21T16:10:00Z">
        <w:r w:rsidR="00A013CF">
          <w:t>We</w:t>
        </w:r>
      </w:ins>
      <w:ins w:id="188" w:author="Katherine Hayes" w:date="2023-05-12T17:01:00Z">
        <w:r>
          <w:t xml:space="preserve"> evaluate</w:t>
        </w:r>
      </w:ins>
      <w:ins w:id="189" w:author="Katherine Hayes" w:date="2023-04-21T16:09:00Z">
        <w:r w:rsidR="00A013CF">
          <w:t>d</w:t>
        </w:r>
      </w:ins>
      <w:r w:rsidR="00942D93">
        <w:t xml:space="preserve"> growth </w:t>
      </w:r>
      <w:r>
        <w:t xml:space="preserve">responses of three dominant tree species </w:t>
      </w:r>
      <w:ins w:id="190" w:author="Katherine Hayes" w:date="2023-04-21T16:10:00Z">
        <w:r w:rsidR="00A013CF">
          <w:t xml:space="preserve">across </w:t>
        </w:r>
      </w:ins>
      <w:del w:id="191" w:author="Katherine Hayes" w:date="2023-04-21T16:10:00Z">
        <w:r w:rsidDel="00A013CF">
          <w:delText xml:space="preserve">to </w:delText>
        </w:r>
      </w:del>
      <w:r w:rsidR="00791800">
        <w:t>four</w:t>
      </w:r>
      <w:r>
        <w:t xml:space="preserve"> years of protection from </w:t>
      </w:r>
      <w:del w:id="192" w:author="Katherine Hayes" w:date="2023-04-21T16:10:00Z">
        <w:r w:rsidDel="00A013CF">
          <w:delText>mammalian herbivores</w:delText>
        </w:r>
      </w:del>
      <w:del w:id="193" w:author="Katherine Hayes" w:date="2023-05-12T17:01:00Z">
        <w:r>
          <w:delText>.</w:delText>
        </w:r>
      </w:del>
      <w:ins w:id="194" w:author="Katherine Hayes" w:date="2023-04-21T16:10:00Z">
        <w:r w:rsidR="00A013CF">
          <w:t xml:space="preserve">moose and hare in </w:t>
        </w:r>
      </w:ins>
      <w:del w:id="195" w:author="Katherine Hayes" w:date="2023-04-21T16:10:00Z">
        <w:r w:rsidDel="00A013CF">
          <w:delText xml:space="preserve">. </w:delText>
        </w:r>
        <w:r w:rsidR="006307AA" w:rsidDel="00A013CF">
          <w:delText>We</w:delText>
        </w:r>
        <w:r w:rsidDel="00A013CF">
          <w:delText xml:space="preserve"> set</w:delText>
        </w:r>
      </w:del>
      <w:del w:id="196" w:author="Katherine Hayes" w:date="2023-04-21T16:09:00Z">
        <w:r w:rsidDel="00A013CF">
          <w:delText>-</w:delText>
        </w:r>
      </w:del>
      <w:del w:id="197" w:author="Katherine Hayes" w:date="2023-04-21T16:10:00Z">
        <w:r w:rsidDel="00A013CF">
          <w:delText xml:space="preserve">up </w:delText>
        </w:r>
      </w:del>
      <w:r w:rsidR="00791800">
        <w:t>five</w:t>
      </w:r>
      <w:r>
        <w:t xml:space="preserve"> paired exclosure and </w:t>
      </w:r>
      <w:r>
        <w:lastRenderedPageBreak/>
        <w:t>control plots</w:t>
      </w:r>
      <w:ins w:id="198" w:author="Katherine Hayes" w:date="2023-04-21T16:10:00Z">
        <w:r w:rsidR="00A013CF">
          <w:t>. We established plo</w:t>
        </w:r>
      </w:ins>
      <w:ins w:id="199" w:author="Katherine Hayes" w:date="2023-04-21T16:11:00Z">
        <w:r w:rsidR="00A013CF">
          <w:t>ts</w:t>
        </w:r>
      </w:ins>
      <w:r>
        <w:t xml:space="preserve"> across a range of early post-fire vegetation </w:t>
      </w:r>
      <w:r w:rsidR="00942D93">
        <w:t xml:space="preserve">stands that varied in </w:t>
      </w:r>
      <w:r>
        <w:t>composition and density</w:t>
      </w:r>
      <w:del w:id="200" w:author="Katherine Hayes" w:date="2023-05-12T17:01:00Z">
        <w:r>
          <w:delText>.</w:delText>
        </w:r>
      </w:del>
      <w:ins w:id="201" w:author="Katherine Hayes" w:date="2023-05-12T17:01:00Z">
        <w:r>
          <w:t>.</w:t>
        </w:r>
      </w:ins>
      <w:r>
        <w:t xml:space="preserve"> Based on palatability, </w:t>
      </w:r>
      <w:r w:rsidR="00F26808">
        <w:t>we</w:t>
      </w:r>
      <w:r>
        <w:t xml:space="preserve"> expected broadleaf species (aspen and birch) to benefit from the exclusion of herbivores (</w:t>
      </w:r>
      <w:del w:id="202" w:author="Katherine Hayes" w:date="2023-04-21T16:11:00Z">
        <w:r w:rsidDel="00A013CF">
          <w:delText xml:space="preserve">specifically </w:delText>
        </w:r>
      </w:del>
      <w:ins w:id="203" w:author="Katherine Hayes" w:date="2023-04-21T16:11:00Z">
        <w:r w:rsidR="00A013CF">
          <w:t xml:space="preserve">particularly </w:t>
        </w:r>
      </w:ins>
      <w:r>
        <w:t xml:space="preserve">moose) and </w:t>
      </w:r>
      <w:del w:id="204" w:author="Katherine Hayes" w:date="2023-04-21T16:12:00Z">
        <w:r w:rsidDel="00A013CF">
          <w:delText>grow</w:delText>
        </w:r>
      </w:del>
      <w:del w:id="205" w:author="Katherine Hayes" w:date="2023-04-21T16:11:00Z">
        <w:r w:rsidDel="00A013CF">
          <w:delText xml:space="preserve"> relatively</w:delText>
        </w:r>
      </w:del>
      <w:del w:id="206" w:author="Katherine Hayes" w:date="2023-04-21T16:12:00Z">
        <w:r w:rsidDel="00A013CF">
          <w:delText xml:space="preserve"> larger</w:delText>
        </w:r>
      </w:del>
      <w:del w:id="207" w:author="Katherine Hayes" w:date="2023-05-12T17:01:00Z">
        <w:r>
          <w:delText xml:space="preserve"> </w:delText>
        </w:r>
      </w:del>
      <w:ins w:id="208" w:author="Katherine Hayes" w:date="2023-04-21T16:12:00Z">
        <w:r w:rsidR="00A013CF">
          <w:t>undergo greater relative growth outside of exclosures</w:t>
        </w:r>
      </w:ins>
      <w:del w:id="209" w:author="Katherine Hayes" w:date="2023-04-21T16:12:00Z">
        <w:r w:rsidDel="00A013CF">
          <w:delText xml:space="preserve"> than </w:delText>
        </w:r>
      </w:del>
      <w:del w:id="210" w:author="Katherine Hayes" w:date="2023-04-21T16:11:00Z">
        <w:r w:rsidDel="00A013CF">
          <w:delText>individuals vulnerable to natural browsing in the control plots</w:delText>
        </w:r>
      </w:del>
      <w:r>
        <w:t xml:space="preserve">. </w:t>
      </w:r>
      <w:del w:id="211" w:author="Katherine Hayes" w:date="2023-05-12T17:01:00Z">
        <w:r>
          <w:delText>A</w:delText>
        </w:r>
      </w:del>
      <w:ins w:id="212" w:author="Katherine Hayes" w:date="2023-04-21T16:12:00Z">
        <w:r w:rsidR="00A013CF">
          <w:t xml:space="preserve">We also expected </w:t>
        </w:r>
      </w:ins>
      <w:del w:id="213" w:author="Katherine Hayes" w:date="2023-04-21T16:12:00Z">
        <w:r w:rsidDel="00A013CF">
          <w:delText>A</w:delText>
        </w:r>
      </w:del>
      <w:ins w:id="214" w:author="Katherine Hayes" w:date="2023-04-21T16:13:00Z">
        <w:r w:rsidR="00A013CF">
          <w:t>all individuals to experience a</w:t>
        </w:r>
      </w:ins>
      <w:r>
        <w:t xml:space="preserve"> positive </w:t>
      </w:r>
      <w:r w:rsidR="002951BF">
        <w:t xml:space="preserve">short-term </w:t>
      </w:r>
      <w:r>
        <w:t>response to mammalian exclusion</w:t>
      </w:r>
      <w:ins w:id="215" w:author="Katherine Hayes" w:date="2023-04-21T16:13:00Z">
        <w:r w:rsidR="00A013CF">
          <w:t xml:space="preserve"> since </w:t>
        </w:r>
      </w:ins>
      <w:del w:id="216" w:author="Katherine Hayes" w:date="2023-04-21T16:13:00Z">
        <w:r w:rsidDel="00A013CF">
          <w:delText xml:space="preserve"> is expected as </w:delText>
        </w:r>
      </w:del>
      <w:r>
        <w:t xml:space="preserve">saplings can demonstrate growth releases shortly after herbivore damage ceases </w:t>
      </w:r>
      <w:r>
        <w:fldChar w:fldCharType="begin" w:fldLock="1"/>
      </w:r>
      <w:r w:rsidR="00DF63DE">
        <w:instrText>ADDIN CSL_CITATION {"citationItems":[{"id":"ITEM-1","itemData":{"DOI":"10.1016/S0378-1127(03)00128-2","ISBN":"0378-1127","ISSN":"03781127","abstract":"A new approach for studying browsing impact on the regeneration of rowan (Sorbus aucuparia L.) and Norway spruce (Picea abies (L.) Karst.) is presented. This approach can be a useful, complementary tool to damage surveys because it helps to identify possible underestimation of damage in cases where the most palatable species are likely to have completely disappeared due to browsing. The impact of wild ungulates on the height structures of the populations of these two species was studied at four sites in the Trentino area (Italy). The recorded height structures (affected by ungulate browsing) were compared with predicted structures and then residuals were calculated from power function models. The residuals of the most palatable species (rowan) showed that in all study sites there is a decrease in regeneration individuals in the height classes most affected by browsing. Indeed, the greater the density of wild ungulates, the greater the decrease, and in the site with the highest density (Paneveggio), there is a total absence of rowan individuals with a height between 100 and 160 cm. On the contrary, among the Norway spruce we did not observe a high number of residuals in the height classes affected by browsing. In order to better define the temporal dimensions of the browsing, a dendroecological study was conducted. Abrupt growth releases in the tree rings indicate exactly when the leader of a single tree escapes from intense browsing. An abrupt growth release chronology for each site and each species was thus constructed and the differences, in terms of the length and intensity of browsing, were evidenced. The dendroecological study did not show particular differences in the temporal distribution of abrupt growth releases in the Norway spruce, whereas it did show a significant difference for the rowan between the first three study sites and the Paneveggio site. After 1985, no further releases from suppression were observed in Paneveggio and we can therefore hypothesize that following that date, the browsing was so intense that it prevented any rowan individuals from growing beyond browsing height. The fact is that in Paneveggio, the impact from wild ungulates is splitting the rowan population in two: one part established and grew above browsing height before the recent wild ungulate population increase, while the second is made up of those trees that established after the wild ungulate population explosion and which at the time of measurement had either …","author":[{"dropping-particle":"","family":"Motta","given":"Renzo","non-dropping-particle":"","parse-names":false,"suffix":""}],"container-title":"Forest Ecology and Management","id":"ITEM-1","issue":"1-2","issued":{"date-parts":[["2003"]]},"page":"139-150","title":"Ungulate impact on rowan (&lt;i&gt;Sorbus aucuparia&lt;/i&gt; L.) and Norway spruce (&lt;i&gt;Picea abies&lt;/i&gt; (L.) Karst.) height structure in mountain forests in the eastern Italian Alps","type":"article-journal","volume":"181"},"uris":["http://www.mendeley.com/documents/?uuid=0381a725-c27e-4544-b53a-5b0653d91718","http://www.mendeley.com/documents/?uuid=91af87d5-94b5-4681-ab1e-e82806a84621"]},{"id":"ITEM-2","itemData":{"DOI":"10.1016/s0378-1127(02)00655-2","ISBN":"0378-1127","abstract":"Taking advantage of the introduction of the black-tailed deer to the Queen Charlotte Islands (British Columbia, Canada), we used dendrochronological analyses to understand the consequences of deer browsing on Sitka spruce growth. We compared shape, radial growth, height growth and age of young spruce in three sites. We identified two types of trees growing side by side: (1) stunted and heavily browsed spruce, smaller than the browsing limit and (2) escaped spruce that were taller than the browsing limit but still browsed in their lower part. The compact and heavily ramified shape in stunted spruce was the result of repeated and intense browsing. In escaped spruce this was also the case below the browsing limit (1.16 m +/- 0.07 m), in sharp contrast with the normal shape that escaped spruce resumed above the browsing limit. We show that the release of browsing pressure, once the tree reaches the browsing limit, is characterised by an abrupt increase in radial growth. Before release, trees show a growth stag nation characterized by narrow rings (0.5 mm per year) and small annual height increments (&lt;5 cm per year). After release, trees show a growth stabilisation characterised by wider rings (3 mm per year) and larger annual height increments (20 cm per year). We use this pattern to estimate frequency and age at release and their possible variation over time. Age differences between stunted and escaped spruce are highly significant and indicate that, despite of browsing, most if not all trees will ultimately reach the browsing limit and escape. Heavy deer pressure (30 deer per km(2)) delays spruce sapling recruitment by about 8 years. This delay varies in relation to site quality and seems to have increased over time, suggesting an increase in browsing pressure. (C) 2003 Elsevier Science B.V. All rights reserved.","author":[{"dropping-particle":"","family":"Vila","given":"Bruno","non-dropping-particle":"","parse-names":false,"suffix":""},{"dropping-particle":"","family":"Torre","given":"F","non-dropping-particle":"","parse-names":false,"suffix":""},{"dropping-particle":"","family":"Guibal","given":"F","non-dropping-particle":"","parse-names":false,"suffix":""},{"dropping-particle":"","family":"Martin","given":"Jean-Louis","non-dropping-particle":"","parse-names":false,"suffix":""}],"container-title":"Forest Ecology and Management","id":"ITEM-2","issue":"1-3","issued":{"date-parts":[["2003"]]},"language":"English","note":"ISI Document Delivery No.: 703YX\nTimes Cited: 18\nCited Reference Count: 38\nVila, B Torre, F Guibal, F Martin, JL\nElsevier science bv\nAmsterdam","page":"413-424","title":"Growth change of young &lt;i&gt;Picea sitchensis&lt;/i&gt; in response to deer browsing","type":"article-journal","volume":"180"},"uris":["http://www.mendeley.com/documents/?uuid=12b7f5bb-0ef0-44d6-993e-902d8591431f","http://www.mendeley.com/documents/?uuid=ae4ffacc-e7b4-449c-a7cf-34e7406d7a2d"]},{"id":"ITEM-3","itemData":{"ISBN":"11956860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-3","issue":"2","issued":{"date-parts":[["2001"]]},"page":"199-210","title":"Detrimental effects of white-tailed deer browsing on balsam fir growth and recruitment in a second-growth stand on Anticosti Island, Québec","type":"article-journal","volume":"8"},"uris":["http://www.mendeley.com/documents/?uuid=309676a7-ef82-49d2-9129-92a076de5034","http://www.mendeley.com/documents/?uuid=2fefba24-ed16-482c-9350-7e3ab2bcb26d"]}],"mendeley":{"formattedCitation":"(Chouinard and Filion 2001, Motta 2003, Vila et al. 2003)","plainTextFormattedCitation":"(Chouinard and Filion 2001, Motta 2003, Vila et al. 2003)","previouslyFormattedCitation":"(Chouinard and Filion 2001, Motta 2003, Vila et al. 2003)"},"properties":{"noteIndex":0},"schema":"https://github.com/citation-style-language/schema/raw/master/csl-citation.json"}</w:instrText>
      </w:r>
      <w:r>
        <w:fldChar w:fldCharType="separate"/>
      </w:r>
      <w:r w:rsidR="0050765A" w:rsidRPr="0050765A">
        <w:rPr>
          <w:noProof/>
        </w:rPr>
        <w:t>(Chouinard and Filion 2001, Motta 2003, Vila et al. 2003)</w:t>
      </w:r>
      <w:r>
        <w:fldChar w:fldCharType="end"/>
      </w:r>
      <w:r>
        <w:t xml:space="preserve">. </w:t>
      </w:r>
      <w:del w:id="217" w:author="Katherine Hayes" w:date="2023-04-21T16:13:00Z">
        <w:r w:rsidDel="00A013CF">
          <w:delText xml:space="preserve">In </w:delText>
        </w:r>
        <w:r w:rsidR="00242B19" w:rsidDel="00A013CF">
          <w:delText>contrast</w:delText>
        </w:r>
        <w:r w:rsidDel="00A013CF">
          <w:delText>,</w:delText>
        </w:r>
      </w:del>
      <w:ins w:id="218" w:author="Katherine Hayes" w:date="2023-04-21T16:13:00Z">
        <w:r w:rsidR="00A013CF">
          <w:t>Finally,</w:t>
        </w:r>
      </w:ins>
      <w:r>
        <w:t xml:space="preserve"> </w:t>
      </w:r>
      <w:r w:rsidR="00F26808">
        <w:t>we</w:t>
      </w:r>
      <w:r>
        <w:t xml:space="preserve"> hypothesized </w:t>
      </w:r>
      <w:r w:rsidR="00F26808">
        <w:t xml:space="preserve">that </w:t>
      </w:r>
      <w:r>
        <w:t>black spruce growth would be lower inside the exclosures compared to control plots</w:t>
      </w:r>
      <w:ins w:id="219" w:author="Katherine Hayes" w:date="2023-04-21T16:13:00Z">
        <w:r w:rsidR="00011FA0">
          <w:t>,</w:t>
        </w:r>
      </w:ins>
      <w:r>
        <w:t xml:space="preserve"> due to increased competition with broadleaf species no longer subject to natural herbivory by moose or hare. This research</w:t>
      </w:r>
      <w:r w:rsidR="00437DAA">
        <w:t xml:space="preserve"> </w:t>
      </w:r>
      <w:del w:id="220" w:author="Katherine Hayes" w:date="2023-05-12T17:01:00Z">
        <w:r w:rsidR="00437DAA">
          <w:delText xml:space="preserve">is </w:delText>
        </w:r>
        <w:commentRangeStart w:id="221"/>
        <w:r w:rsidR="00437DAA">
          <w:delText>the first step in a long-term study</w:delText>
        </w:r>
        <w:r>
          <w:delText xml:space="preserve"> </w:delText>
        </w:r>
        <w:commentRangeEnd w:id="221"/>
        <w:r w:rsidR="004A0B1C">
          <w:rPr>
            <w:rStyle w:val="CommentReference"/>
            <w:rFonts w:eastAsia="MS Mincho"/>
          </w:rPr>
          <w:commentReference w:id="221"/>
        </w:r>
        <w:r>
          <w:delText>provid</w:delText>
        </w:r>
        <w:r w:rsidR="00437DAA">
          <w:delText>ing</w:delText>
        </w:r>
      </w:del>
      <w:ins w:id="222" w:author="Katherine Hayes" w:date="2023-05-12T17:01:00Z">
        <w:r>
          <w:t>provid</w:t>
        </w:r>
        <w:r w:rsidR="00B8250E">
          <w:t>es key</w:t>
        </w:r>
      </w:ins>
      <w:r w:rsidR="00B8250E">
        <w:t xml:space="preserve"> </w:t>
      </w:r>
      <w:r>
        <w:t xml:space="preserve">information on the responses of broadleaf species when </w:t>
      </w:r>
      <w:r w:rsidR="00437DAA">
        <w:t>safe</w:t>
      </w:r>
      <w:r>
        <w:t xml:space="preserve"> from mammal</w:t>
      </w:r>
      <w:r w:rsidR="00437DAA">
        <w:t>ian browsing</w:t>
      </w:r>
      <w:ins w:id="223" w:author="Katherine Hayes" w:date="2023-04-21T16:14:00Z">
        <w:r w:rsidR="00011FA0">
          <w:t xml:space="preserve">, the indirect effects to </w:t>
        </w:r>
      </w:ins>
      <w:ins w:id="224" w:author="Katherine Hayes" w:date="2023-04-21T16:15:00Z">
        <w:r w:rsidR="00011FA0">
          <w:t>conifer-broadleaf species competition</w:t>
        </w:r>
      </w:ins>
      <w:r w:rsidR="00437DAA">
        <w:t xml:space="preserve"> </w:t>
      </w:r>
      <w:r>
        <w:t>and contributes to our understanding of how large herbivores may drive successional patterns and change in Alaskan upland boreal forests.</w:t>
      </w:r>
    </w:p>
    <w:p w14:paraId="01F00A37" w14:textId="072A30C8" w:rsidR="008767C8" w:rsidRDefault="008767C8" w:rsidP="008722AE"/>
    <w:p w14:paraId="70C48F8F" w14:textId="61CA17DD" w:rsidR="008767C8" w:rsidRPr="008722AE" w:rsidRDefault="008767C8" w:rsidP="008722AE">
      <w:pPr>
        <w:pStyle w:val="Heading1"/>
      </w:pPr>
      <w:bookmarkStart w:id="225" w:name="_Toc362637931"/>
      <w:r w:rsidRPr="008722AE">
        <w:t>2</w:t>
      </w:r>
      <w:r w:rsidR="0077784B" w:rsidRPr="008722AE">
        <w:t>.</w:t>
      </w:r>
      <w:r w:rsidR="00394D36" w:rsidRPr="008722AE">
        <w:t>0</w:t>
      </w:r>
      <w:r w:rsidRPr="008722AE">
        <w:t xml:space="preserve"> Methods</w:t>
      </w:r>
      <w:bookmarkEnd w:id="225"/>
    </w:p>
    <w:p w14:paraId="3FC447E7" w14:textId="6FBFE641" w:rsidR="008767C8" w:rsidRPr="008722AE" w:rsidRDefault="008767C8" w:rsidP="0095489D">
      <w:pPr>
        <w:pStyle w:val="Heading2"/>
      </w:pPr>
      <w:bookmarkStart w:id="226" w:name="_Toc362637932"/>
      <w:r w:rsidRPr="008722AE">
        <w:t>2.1 Study area</w:t>
      </w:r>
      <w:bookmarkEnd w:id="226"/>
    </w:p>
    <w:p w14:paraId="68074980" w14:textId="1F6AC78F" w:rsidR="008767C8" w:rsidRDefault="008767C8" w:rsidP="00225315">
      <w:pPr>
        <w:ind w:firstLine="720"/>
      </w:pPr>
      <w:r>
        <w:t>Interior Alaska is characterized by a mosaic of boreal forest types, ranging from deciduous hardwood to conifer-dominated stands, that support populations of dominant herbivores such as moose and hare. The region is bounded by the Brooks Range</w:t>
      </w:r>
      <w:r w:rsidR="00783E3E">
        <w:t xml:space="preserve"> </w:t>
      </w:r>
      <w:del w:id="227" w:author="Roger Ruess" w:date="2019-09-19T10:58:00Z">
        <w:r w:rsidDel="00783E3E">
          <w:delText xml:space="preserve"> mountains </w:delText>
        </w:r>
      </w:del>
      <w:r>
        <w:t xml:space="preserve">to the north and the Alaska Range to the south. </w:t>
      </w:r>
      <w:commentRangeStart w:id="228"/>
      <w:r>
        <w:t>Mean</w:t>
      </w:r>
      <w:r w:rsidR="002019E7">
        <w:t>-</w:t>
      </w:r>
      <w:r>
        <w:t xml:space="preserve">annual temperatures at the Fairbanks International Airport, in the center of the region, average -3.1 °C (1917-2000) </w:t>
      </w:r>
      <w:r>
        <w:fldChar w:fldCharType="begin" w:fldLock="1"/>
      </w:r>
      <w:r w:rsidR="00DF63DE">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instrText>
      </w:r>
      <w:r>
        <w:fldChar w:fldCharType="separate"/>
      </w:r>
      <w:r w:rsidR="0050765A" w:rsidRPr="0050765A">
        <w:rPr>
          <w:noProof/>
        </w:rPr>
        <w:t>(Hinzman et al. 2006)</w:t>
      </w:r>
      <w:r>
        <w:fldChar w:fldCharType="end"/>
      </w:r>
      <w:r>
        <w:t xml:space="preserve">. </w:t>
      </w:r>
      <w:commentRangeEnd w:id="228"/>
      <w:r w:rsidR="00481639">
        <w:rPr>
          <w:rStyle w:val="CommentReference"/>
          <w:rFonts w:eastAsia="MS Mincho"/>
        </w:rPr>
        <w:commentReference w:id="228"/>
      </w:r>
      <w:r>
        <w:t xml:space="preserve">Precipitation is generally low and decreases from west to east, with a 50-year average for Fairbanks of 287 mm </w:t>
      </w:r>
      <w:r>
        <w:fldChar w:fldCharType="begin" w:fldLock="1"/>
      </w:r>
      <w:r w:rsidR="00DF63DE">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forest","type":"chapter"},"uris":["http://www.mendeley.com/documents/?uuid=57016877-cf02-460a-8ddc-081f1ddc1a5d","http://www.mendeley.com/documents/?uuid=cc836ed1-9b5c-41c4-be49-ee34fa6c1fa4"]}],"mendeley":{"formattedCitation":"(Hinzman et al. 2006)","plainTextFormattedCitation":"(Hinzman et al. 2006)","previouslyFormattedCitation":"(Hinzman et al. 2006)"},"properties":{"noteIndex":0},"schema":"https://github.com/citation-style-language/schema/raw/master/csl-citation.json"}</w:instrText>
      </w:r>
      <w:r>
        <w:fldChar w:fldCharType="separate"/>
      </w:r>
      <w:r w:rsidR="0050765A" w:rsidRPr="0050765A">
        <w:rPr>
          <w:noProof/>
        </w:rPr>
        <w:t>(Hinzman et al. 2006)</w:t>
      </w:r>
      <w:r>
        <w:fldChar w:fldCharType="end"/>
      </w:r>
      <w:r>
        <w:t>. Common tree species in interior Alaska are black spruce, white spruce (</w:t>
      </w:r>
      <w:r>
        <w:rPr>
          <w:i/>
        </w:rPr>
        <w:t>Picea glauca</w:t>
      </w:r>
      <w:r>
        <w:t xml:space="preserve"> (</w:t>
      </w:r>
      <w:proofErr w:type="spellStart"/>
      <w:r>
        <w:t>Moench</w:t>
      </w:r>
      <w:proofErr w:type="spellEnd"/>
      <w:r>
        <w:t xml:space="preserve">) Voss), trembling aspen, and Alaskan paper birch. Black spruce forests have dominated interior Alaska for ~5000 years with an approximate fire cycle of ~100 years </w:t>
      </w:r>
      <w:r>
        <w:fldChar w:fldCharType="begin" w:fldLock="1"/>
      </w:r>
      <w:r w:rsidR="00DF63DE">
        <w:instrText>ADDIN CSL_CITATION {"citationItems":[{"id":"ITEM-1","itemData":{"author":[{"dropping-particle":"","family":"Yarie","given":"John","non-dropping-particle":"","parse-names":false,"suffix":""}],"container-title":"Canadian Journal of Forest Research","id":"ITEM-1","issued":{"date-parts":[["1981"]]},"page":"554-562","title":"Forest fire cycles and life tables: a case study from interior Alaska","type":"article-journal","volume":"11"},"uris":["http://www.mendeley.com/documents/?uuid=9d23ee58-ccc7-483f-8f6d-c1cff51d9742"]},{"id":"ITEM-2","itemData":{"author":[{"dropping-particle":"","family":"Lloyd","given":"A.H.","non-dropping-particle":"","parse-names":false,"suffix":""},{"dropping-particle":"","family":"Edwards","given":"M.E.","non-dropping-particle":"","parse-names":false,"suffix":""},{"dropping-particle":"","family":"Finney","given":"B.P.","non-dropping-particle":"","parse-names":false,"suffix":""},{"dropping-particle":"","family":"Lynch","given":"J.A.","non-dropping-particle":"","parse-names":false,"suffix":""},{"dropping-particle":"","family":"Barber","given":"V.A.","non-dropping-particle":"","parse-names":false,"suffix":""},{"dropping-particle":"","family":"Bigelow","given":"N.H.","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A.","non-dropping-particle":"","parse-names":false,"suffix":""},{"dropping-particle":"","family":"Verbyla","given":"D.L.","non-dropping-particle":"","parse-names":false,"suffix":""}],"id":"ITEM-2","issued":{"date-parts":[["2006"]]},"page":"62-78","publisher":"Oxford University Press, UK","title":"Holocene development of the Alaskan boreal forest","type":"chapter"},"uris":["http://www.mendeley.com/documents/?uuid=3c3c2eb2-5c95-4c9a-b467-8f8c6c350a7b","http://www.mendeley.com/documents/?uuid=361f3946-dbe7-4b19-b3b1-ab6250ead34f"]}],"mendeley":{"formattedCitation":"(Yarie 1981, Lloyd et al. 2006)","plainTextFormattedCitation":"(Yarie 1981, Lloyd et al. 2006)","previouslyFormattedCitation":"(Yarie 1981, Lloyd et al. 2006)"},"properties":{"noteIndex":0},"schema":"https://github.com/citation-style-language/schema/raw/master/csl-citation.json"}</w:instrText>
      </w:r>
      <w:r>
        <w:fldChar w:fldCharType="separate"/>
      </w:r>
      <w:r w:rsidR="0050765A" w:rsidRPr="0050765A">
        <w:rPr>
          <w:noProof/>
        </w:rPr>
        <w:t>(Yarie 1981, Lloyd et al. 2006)</w:t>
      </w:r>
      <w:r>
        <w:fldChar w:fldCharType="end"/>
      </w:r>
      <w:r>
        <w:t xml:space="preserve">. </w:t>
      </w:r>
      <w:r w:rsidR="00C416F7">
        <w:t>However, t</w:t>
      </w:r>
      <w:r>
        <w:t xml:space="preserve">he once stable state of black spruce forests might be shifting, with increases in early dominance of broadleaf species after severe fires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w:t>
      </w:r>
    </w:p>
    <w:p w14:paraId="3D506B5B" w14:textId="33C89C62" w:rsidR="008767C8" w:rsidRPr="008722AE" w:rsidRDefault="008767C8" w:rsidP="00225315">
      <w:r>
        <w:tab/>
      </w:r>
      <w:ins w:id="229" w:author="Katherine Hayes" w:date="2023-04-21T16:16:00Z">
        <w:r w:rsidR="00011FA0">
          <w:t>We conducted this research</w:t>
        </w:r>
      </w:ins>
      <w:del w:id="230" w:author="Katherine Hayes" w:date="2023-04-21T16:16:00Z">
        <w:r w:rsidRPr="00A870B1" w:rsidDel="00011FA0">
          <w:delText>Our study area is</w:delText>
        </w:r>
      </w:del>
      <w:r w:rsidRPr="00A870B1">
        <w:t xml:space="preserve"> approximately 50 k</w:t>
      </w:r>
      <w:r w:rsidR="00C416F7">
        <w:t>m</w:t>
      </w:r>
      <w:r w:rsidRPr="00A870B1">
        <w:t xml:space="preserve"> north</w:t>
      </w:r>
      <w:r w:rsidR="00C416F7">
        <w:t>ea</w:t>
      </w:r>
      <w:r w:rsidRPr="00A870B1">
        <w:t>st of Fairbanks, Al</w:t>
      </w:r>
      <w:r>
        <w:t xml:space="preserve">aska </w:t>
      </w:r>
      <w:r w:rsidR="00783E3E">
        <w:t xml:space="preserve">within the </w:t>
      </w:r>
      <w:proofErr w:type="spellStart"/>
      <w:ins w:id="231" w:author="Katherine Hayes" w:date="2023-04-21T16:15:00Z">
        <w:r w:rsidR="00011FA0">
          <w:t>Carbiou</w:t>
        </w:r>
        <w:proofErr w:type="spellEnd"/>
        <w:r w:rsidR="00011FA0">
          <w:t>-Poker Creek Research Watershed (</w:t>
        </w:r>
      </w:ins>
      <w:r w:rsidR="00783E3E" w:rsidRPr="00481639">
        <w:rPr>
          <w:color w:val="000000" w:themeColor="text1"/>
        </w:rPr>
        <w:t>CPC</w:t>
      </w:r>
      <w:r w:rsidR="00953C76" w:rsidRPr="00481639">
        <w:rPr>
          <w:color w:val="000000" w:themeColor="text1"/>
        </w:rPr>
        <w:t>RW</w:t>
      </w:r>
      <w:ins w:id="232" w:author="Roger Ruess" w:date="2019-09-19T11:00:00Z">
        <w:del w:id="233" w:author="Katherine Hayes" w:date="2023-05-16T09:04:00Z">
          <w:r w:rsidR="00783E3E" w:rsidDel="00481639">
            <w:delText>…..…..</w:delText>
          </w:r>
        </w:del>
      </w:ins>
      <w:ins w:id="234" w:author="Katherine Hayes" w:date="2023-04-21T16:15:00Z">
        <w:r w:rsidR="00011FA0">
          <w:rPr>
            <w:color w:val="4F81BD" w:themeColor="accent1"/>
          </w:rPr>
          <w:t>)</w:t>
        </w:r>
      </w:ins>
      <w:ins w:id="235" w:author="Katherine Hayes" w:date="2023-05-12T17:01:00Z">
        <w:r>
          <w:t xml:space="preserve"> </w:t>
        </w:r>
      </w:ins>
      <w:ins w:id="236" w:author="Katherine Hayes" w:date="2023-04-21T16:16:00Z">
        <w:r w:rsidR="00011FA0">
          <w:t xml:space="preserve">in </w:t>
        </w:r>
      </w:ins>
      <w:del w:id="237" w:author="Roger Ruess" w:date="2019-09-19T11:00:00Z">
        <w:r w:rsidDel="00783E3E">
          <w:delText xml:space="preserve">an </w:delText>
        </w:r>
        <w:commentRangeStart w:id="238"/>
        <w:r w:rsidDel="00783E3E">
          <w:delText xml:space="preserve">area </w:delText>
        </w:r>
        <w:commentRangeEnd w:id="238"/>
        <w:r w:rsidR="00C73364" w:rsidDel="00783E3E">
          <w:rPr>
            <w:rStyle w:val="CommentReference"/>
            <w:rFonts w:eastAsia="MS Mincho"/>
          </w:rPr>
          <w:commentReference w:id="238"/>
        </w:r>
        <w:r w:rsidDel="00783E3E">
          <w:delText>along the Steese highway</w:delText>
        </w:r>
      </w:del>
      <w:ins w:id="239" w:author="Katherine Hayes" w:date="2023-04-21T16:16:00Z">
        <w:r w:rsidR="00011FA0">
          <w:t xml:space="preserve">stands </w:t>
        </w:r>
      </w:ins>
      <w:r>
        <w:t xml:space="preserve">that </w:t>
      </w:r>
      <w:del w:id="240" w:author="Katherine Hayes" w:date="2023-04-21T16:16:00Z">
        <w:r w:rsidDel="00011FA0">
          <w:delText>experienced w</w:delText>
        </w:r>
        <w:r w:rsidRPr="00A870B1" w:rsidDel="00011FA0">
          <w:delText>idespread</w:delText>
        </w:r>
        <w:r w:rsidDel="00011FA0">
          <w:delText xml:space="preserve"> burning of mature black spruce forests</w:delText>
        </w:r>
      </w:del>
      <w:ins w:id="241" w:author="Katherine Hayes" w:date="2023-04-21T16:16:00Z">
        <w:r w:rsidR="00011FA0">
          <w:t>burned in the Boundary Fire</w:t>
        </w:r>
      </w:ins>
      <w:ins w:id="242" w:author="Katherine Hayes" w:date="2023-05-12T17:01:00Z">
        <w:r>
          <w:t xml:space="preserve"> in </w:t>
        </w:r>
      </w:ins>
      <w:r>
        <w:t>2004. Early regeneration was influenced by fire severity, from severely burned areas dominated by</w:t>
      </w:r>
      <w:r w:rsidRPr="00A870B1">
        <w:t xml:space="preserve"> deciduous sp</w:t>
      </w:r>
      <w:r>
        <w:t xml:space="preserve">ecies to lightly burned areas </w:t>
      </w:r>
      <w:r w:rsidR="009F48CD">
        <w:t xml:space="preserve">dominated </w:t>
      </w:r>
      <w:r w:rsidR="009F48CD">
        <w:lastRenderedPageBreak/>
        <w:t xml:space="preserve">by black spruce regeneration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xml:space="preserve">. Moose densities have increased in interior Alaska since the 1990s, concurrent with fires creating suitable habitat </w:t>
      </w:r>
      <w:r>
        <w:fldChar w:fldCharType="begin" w:fldLock="1"/>
      </w:r>
      <w:r w:rsidR="00DF63DE">
        <w:instrText>ADDIN CSL_CITATION {"citationItems":[{"id":"ITEM-1","itemData":{"ISBN":"1800478364","author":[{"dropping-particle":"","family":"DuBois","given":"Stephen D","non-dropping-particle":"","parse-names":false,"suffix":""}],"container-title":"Moose management report of survey-inventory activities 1 July 2007-30 June 2009","editor":[{"dropping-particle":"","family":"Harper","given":"P","non-dropping-particle":"","parse-names":false,"suffix":""}],"id":"ITEM-1","issued":{"date-parts":[["2010"]]},"page":"380-409","publisher":"Alaska Department of Fish and Game. Project 1.0.","publisher-place":"Juneau, Alaska","title":"Unit 20D moose","type":"chapter"},"uris":["http://www.mendeley.com/documents/?uuid=a9726d92-8e79-4564-b42f-7b6ea44c1a0e","http://www.mendeley.com/documents/?uuid=1b4b6a95-db7f-46dd-9d54-1914cdc840de"]}],"mendeley":{"formattedCitation":"(DuBois 2010)","plainTextFormattedCitation":"(DuBois 2010)","previouslyFormattedCitation":"(DuBois 2010)"},"properties":{"noteIndex":0},"schema":"https://github.com/citation-style-language/schema/raw/master/csl-citation.json"}</w:instrText>
      </w:r>
      <w:r>
        <w:fldChar w:fldCharType="separate"/>
      </w:r>
      <w:r w:rsidR="0050765A" w:rsidRPr="0050765A">
        <w:rPr>
          <w:noProof/>
        </w:rPr>
        <w:t>(DuBois 2010)</w:t>
      </w:r>
      <w:r>
        <w:fldChar w:fldCharType="end"/>
      </w:r>
      <w:r>
        <w:t xml:space="preserve">. </w:t>
      </w:r>
      <w:r w:rsidRPr="00A870B1">
        <w:t>Local moose den</w:t>
      </w:r>
      <w:r>
        <w:t>sity in our study area (Game Management Unit 20A) peaked in 2009 with 0.85 moose/km</w:t>
      </w:r>
      <w:r w:rsidRPr="0034633E">
        <w:rPr>
          <w:vertAlign w:val="superscript"/>
        </w:rPr>
        <w:t>2</w:t>
      </w:r>
      <w:r>
        <w:t xml:space="preserve"> and has since decreased to 0.58 moose/km</w:t>
      </w:r>
      <w:r w:rsidRPr="0034633E">
        <w:rPr>
          <w:vertAlign w:val="superscript"/>
        </w:rPr>
        <w:t>2</w:t>
      </w:r>
      <w:r>
        <w:t xml:space="preserve"> in 2013 </w:t>
      </w:r>
      <w:r>
        <w:fldChar w:fldCharType="begin" w:fldLock="1"/>
      </w:r>
      <w:r w:rsidR="00DF63DE">
        <w:instrText>ADDIN CSL_CITATION {"citationItems":[{"id":"ITEM-1","itemData":{"author":[{"dropping-particle":"","family":"Alaska Department of Fish and Game","given":"","non-dropping-particle":"","parse-names":false,"suffix":""}],"container-title":"Moose management report of survey-inventory activities 1 July 2011-30 June 2013","id":"ITEM-1","issued":{"date-parts":[["2014"]]},"page":"1-23","title":"Chapter 23: moose management report","type":"chapter"},"uris":["http://www.mendeley.com/documents/?uuid=32ee4361-2b39-40d2-bc47-d50307f7adec","http://www.mendeley.com/documents/?uuid=e029dd10-f623-4a5d-84b9-da5f14b75b72"]}],"mendeley":{"formattedCitation":"(Alaska Department of Fish and Game 2014)","plainTextFormattedCitation":"(Alaska Department of Fish and Game 2014)","previouslyFormattedCitation":"(Alaska Department of Fish and Game 2014)"},"properties":{"noteIndex":0},"schema":"https://github.com/citation-style-language/schema/raw/master/csl-citation.json"}</w:instrText>
      </w:r>
      <w:r>
        <w:fldChar w:fldCharType="separate"/>
      </w:r>
      <w:r w:rsidR="0050765A" w:rsidRPr="0050765A">
        <w:rPr>
          <w:noProof/>
        </w:rPr>
        <w:t>(Alaska Department of Fish and Game 2014)</w:t>
      </w:r>
      <w:r>
        <w:fldChar w:fldCharType="end"/>
      </w:r>
      <w:r>
        <w:t>. The snowshoe hare cycle last peaked in interior Alaska between 2008 and 2010, and roadside counts in 2016 show a recent increase in snowshoe hare populations near Fairbanks</w:t>
      </w:r>
      <w:r w:rsidR="00783E3E">
        <w:t xml:space="preserve"> during the period of this study</w:t>
      </w:r>
      <w:r>
        <w:t xml:space="preserve"> </w:t>
      </w:r>
      <w:r>
        <w:fldChar w:fldCharType="begin" w:fldLock="1"/>
      </w:r>
      <w:r w:rsidR="00DF63DE">
        <w:instrText>ADDIN CSL_CITATION {"citationItems":[{"id":"ITEM-1","itemData":{"author":[{"dropping-particle":"","family":"Merizon","given":"Richard A","non-dropping-particle":"","parse-names":false,"suffix":""},{"dropping-particle":"","family":"Carroll","given":"Cameron J","non-dropping-particle":"","parse-names":false,"suffix":""}],"id":"ITEM-1","issued":{"date-parts":[["2016"]]},"number-of-pages":"1-5","title":"Alaska small game summary 2016","type":"report"},"uris":["http://www.mendeley.com/documents/?uuid=d758a467-0068-4175-9ff8-45d7ca5e9db2","http://www.mendeley.com/documents/?uuid=14575a69-be42-448f-8c3a-bb3b9bdb32ae"]}],"mendeley":{"formattedCitation":"(Merizon and Carroll 2016)","plainTextFormattedCitation":"(Merizon and Carroll 2016)","previouslyFormattedCitation":"(Merizon and Carroll 2016)"},"properties":{"noteIndex":0},"schema":"https://github.com/citation-style-language/schema/raw/master/csl-citation.json"}</w:instrText>
      </w:r>
      <w:r>
        <w:fldChar w:fldCharType="separate"/>
      </w:r>
      <w:r w:rsidR="0050765A" w:rsidRPr="0050765A">
        <w:rPr>
          <w:noProof/>
        </w:rPr>
        <w:t>(Merizon and Carroll 2016)</w:t>
      </w:r>
      <w:r>
        <w:fldChar w:fldCharType="end"/>
      </w:r>
      <w:r>
        <w:t>.</w:t>
      </w:r>
    </w:p>
    <w:p w14:paraId="51334BB6" w14:textId="2FF13ABC" w:rsidR="008767C8" w:rsidRPr="008722AE" w:rsidRDefault="008767C8" w:rsidP="0095489D">
      <w:pPr>
        <w:pStyle w:val="Heading2"/>
      </w:pPr>
      <w:bookmarkStart w:id="243" w:name="_Toc362637933"/>
      <w:r w:rsidRPr="008722AE">
        <w:t>2.2 Experimental design</w:t>
      </w:r>
      <w:bookmarkEnd w:id="243"/>
    </w:p>
    <w:p w14:paraId="37EC7429" w14:textId="48FF3467" w:rsidR="008767C8" w:rsidRPr="00C678E9" w:rsidRDefault="008767C8" w:rsidP="00225315">
      <w:pPr>
        <w:ind w:firstLine="720"/>
      </w:pPr>
      <w:r>
        <w:t xml:space="preserve">Long-term sites along the </w:t>
      </w:r>
      <w:proofErr w:type="spellStart"/>
      <w:r>
        <w:t>Steese</w:t>
      </w:r>
      <w:proofErr w:type="spellEnd"/>
      <w:r>
        <w:t xml:space="preserve"> Highway</w:t>
      </w:r>
      <w:r w:rsidR="00661963">
        <w:t>, which passes through CPCRW into the White Mountains,</w:t>
      </w:r>
      <w:r>
        <w:t xml:space="preserve"> were established in 2005 to monitor</w:t>
      </w:r>
      <w:r w:rsidRPr="00C678E9">
        <w:t xml:space="preserve"> patterns of tree establishment and vegetation succession </w:t>
      </w:r>
      <w:r>
        <w:t xml:space="preserve">in response to widespread fire in 2004 </w:t>
      </w:r>
      <w:r>
        <w:fldChar w:fldCharType="begin" w:fldLock="1"/>
      </w:r>
      <w:r w:rsidR="00DF63DE">
        <w:instrText>ADDIN CSL_CITATION {"citationItems":[{"id":"ITEM-1","itemData":{"DOI":"10.1371/journal.pone.0056033","ISBN":"1932-6203","ISSN":"19326203","PMID":"23418503","abstract":"Disturbance can both initiate and shape patterns of secondary succession by affecting processes of community assembly. Thus, understanding assembly rules is a key element of predicting ecological responses to changing disturbance regimes. We measured the composition and trait characteristics of plant communities early after widespread wildfires in Alaska to assess how variations in disturbance characteristics influenced the relative success of different plant regeneration strategies. We compared patterns of post-fire community composition and abundance of regeneration traits across a range of fire severities within a single pre-fire forest type- black spruce forests of Interior Alaska. Patterns of community composition, as captured by multivariate ordination with nonmetric multidimensional scaling, were primarily related to gradients in fire severity (biomass combustion and residual vegetation) and secondarily to gradients in soil pH and regional climate. This pattern was apparent in both the full dataset (n = 87 sites) and for a reduced subset of sites (n = 49) that minimized the correlation between site moisture and fire severity. Changes in community composition across the fire-severity gradient in Alaska were strongly correlated to variations in plant regeneration strategy and rooting depth. The tight coupling of fire severity with regeneration traits and vegetation composition after fire supports the hypothesis that disturbance characteristics influence patterns of community assembly by affecting the relative success of different regeneration strategies. This study further demonstrated that variations in disturbance characteristics can dominate over environmental constraints in determining early patterns of community assembly. By affecting the success of regeneration traits, changes in fire regime directly shape the outcomes of community assembly, and thus may override the effects of slower environmental change on boreal forest composition.","author":[{"dropping-particle":"","family":"Hollingsworth","given":"Teresa N.","non-dropping-particle":"","parse-names":false,"suffix":""},{"dropping-particle":"","family":"Johnstone","given":"Jill F","non-dropping-particle":"","parse-names":false,"suffix":""},{"dropping-particle":"","family":"Bernhardt","given":"Emily L.","non-dropping-particle":"","parse-names":false,"suffix":""},{"dropping-particle":"","family":"Chapin","given":"F S","non-dropping-particle":"","parse-names":false,"suffix":""}],"container-title":"PLoS ONE","id":"ITEM-1","issue":"2","issued":{"date-parts":[["2013"]]},"page":"1-11","title":"Fire severity filters regeneration traits to shape community assembly in Alaska's boreal forest","type":"article-journal","volume":"8"},"uris":["http://www.mendeley.com/documents/?uuid=611fc62e-6c8e-4202-be40-847465f25720"]},{"id":"ITEM-2","itemData":{"DOI":"10.1111/j.1365-2486.2009.02051.x","ISBN":"1354-1013","abstract":"Predicting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Biology","id":"ITEM-2","issue":"4","issued":{"date-parts":[["2010"]]},"language":"English","note":"ISI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 Hollingsworth et al. 2013)","plainTextFormattedCitation":"(Johnstone et al. 2010, Hollingsworth et al. 2013)","previouslyFormattedCitation":"(Johnstone et al. 2010, Hollingsworth et al. 2013)"},"properties":{"noteIndex":0},"schema":"https://github.com/citation-style-language/schema/raw/master/csl-citation.json"}</w:instrText>
      </w:r>
      <w:r>
        <w:fldChar w:fldCharType="separate"/>
      </w:r>
      <w:r w:rsidR="0050765A" w:rsidRPr="0050765A">
        <w:rPr>
          <w:noProof/>
        </w:rPr>
        <w:t>(Johnstone et al. 2010, Hollingsworth et al. 2013)</w:t>
      </w:r>
      <w:r>
        <w:fldChar w:fldCharType="end"/>
      </w:r>
      <w:r w:rsidRPr="00C678E9">
        <w:t>.</w:t>
      </w:r>
      <w:r>
        <w:t xml:space="preserve"> In 2013, </w:t>
      </w:r>
      <w:r w:rsidR="007B3B92">
        <w:t>we</w:t>
      </w:r>
      <w:r>
        <w:t xml:space="preserve"> established </w:t>
      </w:r>
      <w:r w:rsidR="000E67F7">
        <w:t>five</w:t>
      </w:r>
      <w:r>
        <w:t xml:space="preserve"> pairs of plots near a subset of the long-term sites, </w:t>
      </w:r>
      <w:del w:id="244" w:author="Katherine Hayes" w:date="2023-05-16T09:08:00Z">
        <w:r w:rsidDel="00481639">
          <w:delText>with selection</w:delText>
        </w:r>
      </w:del>
      <w:ins w:id="245" w:author="Katherine Hayes" w:date="2023-05-16T09:08:00Z">
        <w:r w:rsidR="00481639">
          <w:t>selecting</w:t>
        </w:r>
      </w:ins>
      <w:r>
        <w:t xml:space="preserve"> based on accessibility</w:t>
      </w:r>
      <w:commentRangeStart w:id="246"/>
      <w:del w:id="247" w:author="Katherine Hayes" w:date="2023-05-16T09:08:00Z">
        <w:r w:rsidDel="00972F68">
          <w:delText xml:space="preserve">, the homogeneity of vegetation, and a range </w:delText>
        </w:r>
        <w:r w:rsidR="00661963" w:rsidDel="00972F68">
          <w:delText xml:space="preserve">in </w:delText>
        </w:r>
        <w:r w:rsidDel="00972F68">
          <w:delText>of deciduous canopy dominance and relative growth rate</w:delText>
        </w:r>
      </w:del>
      <w:ins w:id="248" w:author="Katherine Hayes" w:date="2023-05-16T09:08:00Z">
        <w:r w:rsidR="00972F68">
          <w:t xml:space="preserve"> and variety of deciduous canopy dominance</w:t>
        </w:r>
      </w:ins>
      <w:r>
        <w:t xml:space="preserve">. </w:t>
      </w:r>
      <w:commentRangeEnd w:id="246"/>
      <w:r w:rsidR="00661963">
        <w:rPr>
          <w:rStyle w:val="CommentReference"/>
          <w:rFonts w:eastAsia="MS Mincho"/>
        </w:rPr>
        <w:commentReference w:id="246"/>
      </w:r>
      <w:r>
        <w:t xml:space="preserve">All sites were located within ~3 kilometers of each other. </w:t>
      </w:r>
      <w:commentRangeStart w:id="249"/>
      <w:r>
        <w:t xml:space="preserve">For reference, </w:t>
      </w:r>
      <w:commentRangeStart w:id="250"/>
      <w:r w:rsidR="007B3B92">
        <w:t>we</w:t>
      </w:r>
      <w:r>
        <w:t xml:space="preserve"> used the same site nomenclature of the initial long-term site established through the Joint Fire Science </w:t>
      </w:r>
      <w:commentRangeEnd w:id="250"/>
      <w:r w:rsidR="004E383A">
        <w:rPr>
          <w:rStyle w:val="CommentReference"/>
          <w:rFonts w:eastAsia="MS Mincho"/>
        </w:rPr>
        <w:commentReference w:id="250"/>
      </w:r>
      <w:r>
        <w:t>Program</w:t>
      </w:r>
      <w:r w:rsidR="002976EC">
        <w:t xml:space="preserve"> and Bonanza Creek Long-Term Ecological Research Program</w:t>
      </w:r>
      <w:r w:rsidR="00B721D0">
        <w:t xml:space="preserve"> (Johnstone and Hollingsworth, 2013)</w:t>
      </w:r>
      <w:r>
        <w:t xml:space="preserve">. </w:t>
      </w:r>
      <w:commentRangeEnd w:id="249"/>
      <w:r w:rsidR="00972F68">
        <w:rPr>
          <w:rStyle w:val="CommentReference"/>
          <w:rFonts w:eastAsia="MS Mincho"/>
        </w:rPr>
        <w:commentReference w:id="249"/>
      </w:r>
      <w:r>
        <w:t xml:space="preserve">At each site, </w:t>
      </w:r>
      <w:r w:rsidR="00EF3DFF">
        <w:t>we</w:t>
      </w:r>
      <w:r>
        <w:t xml:space="preserve"> established two plots </w:t>
      </w:r>
      <w:r w:rsidR="002019E7">
        <w:t>approximately ten</w:t>
      </w:r>
      <w:r>
        <w:t xml:space="preserve"> meters apart that measured 12.19 x 12.19 meters </w:t>
      </w:r>
      <w:del w:id="251" w:author="Roger Ruess" w:date="2019-09-19T11:08:00Z">
        <w:r w:rsidDel="004E383A">
          <w:delText xml:space="preserve">(40 x 40 feet) </w:delText>
        </w:r>
      </w:del>
      <w:r>
        <w:t xml:space="preserve">and were visually similar in vegetation composition and density. </w:t>
      </w:r>
      <w:r w:rsidRPr="00C678E9">
        <w:t xml:space="preserve">A </w:t>
      </w:r>
      <w:r w:rsidR="00D84677">
        <w:t>one</w:t>
      </w:r>
      <w:r w:rsidR="00D84677" w:rsidRPr="00C678E9">
        <w:t>-meter</w:t>
      </w:r>
      <w:r w:rsidRPr="00C678E9">
        <w:t xml:space="preserve"> wide buffer was established around the</w:t>
      </w:r>
      <w:r>
        <w:t xml:space="preserve"> inside</w:t>
      </w:r>
      <w:r w:rsidRPr="00C678E9">
        <w:t xml:space="preserve"> edge of each </w:t>
      </w:r>
      <w:r>
        <w:t>plot</w:t>
      </w:r>
      <w:r w:rsidRPr="00C678E9">
        <w:t xml:space="preserve"> where </w:t>
      </w:r>
      <w:r>
        <w:t xml:space="preserve">no measurements were </w:t>
      </w:r>
      <w:r w:rsidRPr="00C678E9">
        <w:t xml:space="preserve">taken. </w:t>
      </w:r>
      <w:r>
        <w:t>One plot was assigned the treatment (exclusion of large herbivores with a fenced exclosure) and the other a paired control (natural herbivory). Each exclosure wa</w:t>
      </w:r>
      <w:r w:rsidRPr="00C678E9">
        <w:t>s 1.82 m</w:t>
      </w:r>
      <w:r>
        <w:t xml:space="preserve"> tall and </w:t>
      </w:r>
      <w:r w:rsidRPr="00C678E9">
        <w:t>constructed of chain-linked fence panels that prevent</w:t>
      </w:r>
      <w:r>
        <w:t>ed</w:t>
      </w:r>
      <w:r w:rsidRPr="00C678E9">
        <w:t xml:space="preserve"> access by moos</w:t>
      </w:r>
      <w:r>
        <w:t>e and hare throughout the year</w:t>
      </w:r>
      <w:r w:rsidR="008258C5">
        <w:t xml:space="preserve"> (</w:t>
      </w:r>
      <w:del w:id="252" w:author="Katherine Hayes" w:date="2023-05-12T17:01:00Z">
        <w:r w:rsidR="008258C5">
          <w:delText>Figure</w:delText>
        </w:r>
      </w:del>
      <w:ins w:id="253" w:author="Katherine Hayes" w:date="2023-05-12T17:01:00Z">
        <w:r w:rsidR="008258C5">
          <w:t>Fig</w:t>
        </w:r>
      </w:ins>
      <w:ins w:id="254" w:author="Katherine Hayes" w:date="2023-04-21T14:51:00Z">
        <w:r w:rsidR="008722AE">
          <w:t>.</w:t>
        </w:r>
      </w:ins>
      <w:del w:id="255" w:author="Katherine Hayes" w:date="2023-04-21T14:51:00Z">
        <w:r w:rsidR="008258C5" w:rsidDel="008722AE">
          <w:delText>ure</w:delText>
        </w:r>
      </w:del>
      <w:r w:rsidR="008258C5">
        <w:t xml:space="preserve"> 1)</w:t>
      </w:r>
      <w:r>
        <w:t xml:space="preserve">. </w:t>
      </w:r>
    </w:p>
    <w:p w14:paraId="05312A15" w14:textId="4AFCCBDC" w:rsidR="008767C8" w:rsidRDefault="009E7BE8" w:rsidP="00225315">
      <w:pPr>
        <w:ind w:firstLine="720"/>
      </w:pPr>
      <w:r>
        <w:t>We</w:t>
      </w:r>
      <w:r w:rsidR="008767C8" w:rsidRPr="00C678E9">
        <w:t xml:space="preserve"> measured density of potential canopy tree species (</w:t>
      </w:r>
      <w:r w:rsidR="008767C8">
        <w:t xml:space="preserve">trembling </w:t>
      </w:r>
      <w:r w:rsidR="008767C8" w:rsidRPr="00C678E9">
        <w:t xml:space="preserve">aspen, </w:t>
      </w:r>
      <w:r w:rsidR="008767C8">
        <w:t xml:space="preserve">Alaskan paper </w:t>
      </w:r>
      <w:r w:rsidR="008767C8" w:rsidRPr="00C678E9">
        <w:t>birch, and black spruce</w:t>
      </w:r>
      <w:r w:rsidR="008767C8">
        <w:t xml:space="preserve">) as well as </w:t>
      </w:r>
      <w:commentRangeStart w:id="256"/>
      <w:r w:rsidR="008767C8">
        <w:t xml:space="preserve">willows </w:t>
      </w:r>
      <w:commentRangeEnd w:id="256"/>
      <w:r w:rsidR="00711DC4">
        <w:rPr>
          <w:rStyle w:val="CommentReference"/>
          <w:rFonts w:eastAsia="MS Mincho"/>
        </w:rPr>
        <w:commentReference w:id="256"/>
      </w:r>
      <w:r w:rsidR="008767C8">
        <w:t>(</w:t>
      </w:r>
      <w:r w:rsidR="008767C8">
        <w:rPr>
          <w:i/>
        </w:rPr>
        <w:t>Salix</w:t>
      </w:r>
      <w:r w:rsidR="008767C8" w:rsidRPr="00C678E9">
        <w:t xml:space="preserve"> </w:t>
      </w:r>
      <w:r w:rsidR="008767C8">
        <w:t xml:space="preserve">species) </w:t>
      </w:r>
      <w:r w:rsidR="008767C8" w:rsidRPr="00C678E9">
        <w:t xml:space="preserve">in 2013 </w:t>
      </w:r>
      <w:del w:id="257" w:author="Katherine Hayes" w:date="2023-05-16T09:10:00Z">
        <w:r w:rsidR="008767C8" w:rsidRPr="00C678E9" w:rsidDel="00972F68">
          <w:delText xml:space="preserve">in two randomly </w:delText>
        </w:r>
        <w:r w:rsidR="008767C8" w:rsidDel="00972F68">
          <w:delText>positioned, parallel</w:delText>
        </w:r>
        <w:r w:rsidR="008767C8" w:rsidRPr="00C678E9" w:rsidDel="00972F68">
          <w:delText xml:space="preserve"> belt transects (10 x 1 </w:delText>
        </w:r>
        <w:r w:rsidR="008767C8" w:rsidDel="00972F68">
          <w:delText xml:space="preserve">m) </w:delText>
        </w:r>
      </w:del>
      <w:r w:rsidR="008767C8">
        <w:t xml:space="preserve">in each exclosure and </w:t>
      </w:r>
      <w:r w:rsidR="008767C8" w:rsidRPr="00C678E9">
        <w:t xml:space="preserve">control plot. </w:t>
      </w:r>
      <w:r w:rsidR="008767C8">
        <w:t xml:space="preserve">Density was averaged between the two transects for each plot. </w:t>
      </w:r>
      <w:moveFromRangeStart w:id="258" w:author="Katherine Hayes" w:date="2023-05-16T09:11:00Z" w:name="move135120685"/>
      <w:moveFrom w:id="259" w:author="Katherine Hayes" w:date="2023-05-16T09:11:00Z">
        <w:r w:rsidDel="00972F68">
          <w:t>We</w:t>
        </w:r>
        <w:r w:rsidR="008767C8" w:rsidRPr="00C678E9" w:rsidDel="00972F68">
          <w:t xml:space="preserve"> also permanently marked 20 individuals of each tree species to evaluate the impact of herbivory on tree</w:t>
        </w:r>
        <w:r w:rsidR="008767C8" w:rsidDel="00972F68">
          <w:t xml:space="preserve"> growth and survival over time. </w:t>
        </w:r>
      </w:moveFrom>
      <w:moveFromRangeEnd w:id="258"/>
      <w:r w:rsidR="008767C8">
        <w:t xml:space="preserve">In each plot (excluding site BF84), </w:t>
      </w:r>
      <w:r w:rsidR="00082445">
        <w:t>we</w:t>
      </w:r>
      <w:r w:rsidR="008767C8">
        <w:t xml:space="preserve"> established </w:t>
      </w:r>
      <w:r w:rsidR="008767C8" w:rsidRPr="00C678E9">
        <w:t>two</w:t>
      </w:r>
      <w:r w:rsidR="008767C8">
        <w:t xml:space="preserve"> </w:t>
      </w:r>
      <w:r w:rsidR="008767C8" w:rsidRPr="00C678E9">
        <w:t xml:space="preserve">randomly placed </w:t>
      </w:r>
      <w:ins w:id="260" w:author="Katherine Hayes" w:date="2023-05-16T09:10:00Z">
        <w:r w:rsidR="00972F68">
          <w:t>parallel</w:t>
        </w:r>
        <w:r w:rsidR="00972F68" w:rsidRPr="00C678E9">
          <w:t xml:space="preserve"> belt transects (10 x 1 </w:t>
        </w:r>
        <w:r w:rsidR="00972F68">
          <w:t xml:space="preserve">m) </w:t>
        </w:r>
      </w:ins>
      <w:del w:id="261" w:author="Katherine Hayes" w:date="2023-05-16T09:10:00Z">
        <w:r w:rsidR="008767C8" w:rsidRPr="00C678E9" w:rsidDel="00972F68">
          <w:delText xml:space="preserve">line </w:delText>
        </w:r>
      </w:del>
      <w:r w:rsidR="008767C8" w:rsidRPr="00C678E9">
        <w:t xml:space="preserve">transects spanning the length of the plot. </w:t>
      </w:r>
      <w:r w:rsidR="008767C8">
        <w:t>The three closest i</w:t>
      </w:r>
      <w:r w:rsidR="008767C8" w:rsidRPr="00C678E9">
        <w:t>ndividuals</w:t>
      </w:r>
      <w:r w:rsidR="008767C8">
        <w:t xml:space="preserve"> (one of each species)</w:t>
      </w:r>
      <w:r w:rsidR="008767C8" w:rsidRPr="00C678E9">
        <w:t xml:space="preserve"> were </w:t>
      </w:r>
      <w:r w:rsidR="008767C8">
        <w:t xml:space="preserve">then </w:t>
      </w:r>
      <w:r w:rsidR="008767C8" w:rsidRPr="00C678E9">
        <w:t xml:space="preserve">tagged at each </w:t>
      </w:r>
      <w:r w:rsidR="00082445">
        <w:t>one</w:t>
      </w:r>
      <w:r w:rsidR="00082445" w:rsidRPr="00C678E9">
        <w:t>-meter</w:t>
      </w:r>
      <w:r w:rsidR="008767C8" w:rsidRPr="00C678E9">
        <w:t xml:space="preserve"> mark</w:t>
      </w:r>
      <w:r w:rsidR="008767C8">
        <w:t xml:space="preserve"> along the </w:t>
      </w:r>
      <w:r w:rsidR="008767C8">
        <w:lastRenderedPageBreak/>
        <w:t xml:space="preserve">transect. Due to low density of saplings in BF84, </w:t>
      </w:r>
      <w:r w:rsidR="00082445">
        <w:t>we</w:t>
      </w:r>
      <w:r w:rsidR="008767C8">
        <w:t xml:space="preserve"> established four transects in each plot; saplings were selected at every </w:t>
      </w:r>
      <w:r w:rsidR="00082445">
        <w:t>two-meter</w:t>
      </w:r>
      <w:r w:rsidR="008767C8">
        <w:t xml:space="preserve"> mark. </w:t>
      </w:r>
      <w:r w:rsidR="00082445">
        <w:t>We</w:t>
      </w:r>
      <w:r w:rsidR="008767C8">
        <w:t xml:space="preserve"> measured </w:t>
      </w:r>
      <w:r w:rsidR="008767C8" w:rsidRPr="00C678E9">
        <w:t xml:space="preserve">height, basal diameter, DBH (when present), </w:t>
      </w:r>
      <w:r w:rsidR="008767C8">
        <w:t xml:space="preserve">and </w:t>
      </w:r>
      <w:r w:rsidR="008767C8" w:rsidRPr="00C678E9">
        <w:t>the presence/absence of</w:t>
      </w:r>
      <w:r w:rsidR="008767C8">
        <w:t xml:space="preserve"> any historical herbivore damage</w:t>
      </w:r>
      <w:r w:rsidR="00503438">
        <w:t xml:space="preserve"> by moose or hare</w:t>
      </w:r>
      <w:r w:rsidR="008767C8" w:rsidRPr="00C678E9">
        <w:t xml:space="preserve"> (</w:t>
      </w:r>
      <w:r w:rsidR="006A2A47">
        <w:t xml:space="preserve">2005 to </w:t>
      </w:r>
      <w:r w:rsidR="008767C8">
        <w:t>winter 2013</w:t>
      </w:r>
      <w:r w:rsidR="006A2A47">
        <w:t xml:space="preserve">) </w:t>
      </w:r>
      <w:commentRangeStart w:id="262"/>
      <w:r w:rsidR="008767C8">
        <w:t>for each sapling</w:t>
      </w:r>
      <w:commentRangeEnd w:id="262"/>
      <w:r w:rsidR="00A94176">
        <w:rPr>
          <w:rStyle w:val="CommentReference"/>
          <w:rFonts w:eastAsia="MS Mincho"/>
        </w:rPr>
        <w:commentReference w:id="262"/>
      </w:r>
      <w:r w:rsidR="008767C8" w:rsidRPr="00C678E9">
        <w:t>.</w:t>
      </w:r>
      <w:r w:rsidR="008767C8">
        <w:t xml:space="preserve"> </w:t>
      </w:r>
    </w:p>
    <w:p w14:paraId="477BF2DE" w14:textId="77777777" w:rsidR="00972F68" w:rsidRDefault="00972F68">
      <w:pPr>
        <w:ind w:firstLine="720"/>
        <w:rPr>
          <w:ins w:id="263" w:author="Katherine Hayes" w:date="2023-05-16T09:11:00Z"/>
        </w:rPr>
      </w:pPr>
      <w:moveToRangeStart w:id="264" w:author="Katherine Hayes" w:date="2023-05-16T09:11:00Z" w:name="move135120685"/>
      <w:moveTo w:id="265" w:author="Katherine Hayes" w:date="2023-05-16T09:11:00Z">
        <w:r>
          <w:t>We</w:t>
        </w:r>
        <w:r w:rsidRPr="00C678E9">
          <w:t xml:space="preserve"> also permanently marked 20 individuals of each tree species to evaluate the impact of herbivory on tree</w:t>
        </w:r>
        <w:r>
          <w:t xml:space="preserve"> growth and survival over time. </w:t>
        </w:r>
      </w:moveTo>
      <w:moveToRangeEnd w:id="264"/>
      <w:r w:rsidR="004B437B">
        <w:t xml:space="preserve">In early June 2014, </w:t>
      </w:r>
      <w:r w:rsidR="008767C8">
        <w:t>2015</w:t>
      </w:r>
      <w:r w:rsidR="004B437B">
        <w:t xml:space="preserve"> and 2017</w:t>
      </w:r>
      <w:r w:rsidR="008767C8">
        <w:t xml:space="preserve">, </w:t>
      </w:r>
      <w:r w:rsidR="008E3D3E">
        <w:t>we</w:t>
      </w:r>
      <w:r w:rsidR="008767C8">
        <w:t xml:space="preserve"> recorded any evidence (</w:t>
      </w:r>
      <w:r w:rsidR="008E3D3E">
        <w:t>number</w:t>
      </w:r>
      <w:r w:rsidR="008767C8">
        <w:t xml:space="preserve"> of stems browsed) of herbivory on tagged individuals during the preceding winter. </w:t>
      </w:r>
    </w:p>
    <w:p w14:paraId="7D4627C4" w14:textId="00160EEE" w:rsidR="008767C8" w:rsidRDefault="008E3D3E">
      <w:pPr>
        <w:ind w:firstLine="720"/>
        <w:pPrChange w:id="266" w:author="Katherine Hayes" w:date="2023-04-21T14:08:00Z">
          <w:pPr>
            <w:spacing w:line="480" w:lineRule="auto"/>
            <w:ind w:firstLine="720"/>
          </w:pPr>
        </w:pPrChange>
      </w:pPr>
      <w:r>
        <w:t>We</w:t>
      </w:r>
      <w:r w:rsidR="008767C8">
        <w:t xml:space="preserve"> installed two </w:t>
      </w:r>
      <w:proofErr w:type="spellStart"/>
      <w:r w:rsidR="008767C8">
        <w:t>Thermochron</w:t>
      </w:r>
      <w:proofErr w:type="spellEnd"/>
      <w:r w:rsidR="008767C8">
        <w:t xml:space="preserve"> </w:t>
      </w:r>
      <w:proofErr w:type="spellStart"/>
      <w:r w:rsidR="008767C8">
        <w:t>ibuttons</w:t>
      </w:r>
      <w:proofErr w:type="spellEnd"/>
      <w:r w:rsidR="008767C8">
        <w:t xml:space="preserve"> (Maxim Integrated Products, San Jose, CA, USA) ~10 cm below the organic layer surface in each plot and recorded soil temperature for one full year beginning in August 2014.</w:t>
      </w:r>
      <w:r w:rsidR="008767C8" w:rsidRPr="00C678E9">
        <w:t xml:space="preserve"> </w:t>
      </w:r>
      <w:r w:rsidR="00320511">
        <w:t>In mid-June</w:t>
      </w:r>
      <w:r w:rsidR="008767C8">
        <w:t xml:space="preserve"> 2015, </w:t>
      </w:r>
      <w:r>
        <w:t>we</w:t>
      </w:r>
      <w:r w:rsidR="008767C8">
        <w:t xml:space="preserve"> dug three soil pits in each plot and measured organic layer depth, soil pH, and soil moisture. </w:t>
      </w:r>
      <w:r w:rsidR="008767C8" w:rsidRPr="00662D05">
        <w:rPr>
          <w:i/>
        </w:rPr>
        <w:t>In situ</w:t>
      </w:r>
      <w:r w:rsidR="008767C8">
        <w:t xml:space="preserve"> organic layer depth (including layers of dead moss and fibric and </w:t>
      </w:r>
      <w:proofErr w:type="spellStart"/>
      <w:r w:rsidR="008767C8">
        <w:t>humic</w:t>
      </w:r>
      <w:proofErr w:type="spellEnd"/>
      <w:r w:rsidR="008767C8">
        <w:t xml:space="preserve"> organic material) and soil pH (of mineral soil) </w:t>
      </w:r>
      <w:r w:rsidR="007A45FE">
        <w:t xml:space="preserve">were </w:t>
      </w:r>
      <w:r w:rsidR="008767C8">
        <w:t>measured once per pit</w:t>
      </w:r>
      <w:r w:rsidR="00E25713">
        <w:t>. S</w:t>
      </w:r>
      <w:r w:rsidR="008767C8">
        <w:t xml:space="preserve">oil pH was measured using a pH meter (Hanna Instruments) </w:t>
      </w:r>
      <w:r w:rsidR="00C416F7">
        <w:t>on</w:t>
      </w:r>
      <w:r w:rsidR="008767C8">
        <w:t xml:space="preserve"> a 1:1 dilution with de-ionized water</w:t>
      </w:r>
      <w:r w:rsidR="005F6C79">
        <w:t xml:space="preserve"> </w:t>
      </w:r>
      <w:r w:rsidR="005F6C79">
        <w:fldChar w:fldCharType="begin" w:fldLock="1"/>
      </w:r>
      <w:r w:rsidR="00DF63DE">
        <w:instrText>ADDIN CSL_CITATION {"citationItems":[{"id":"ITEM-1","itemData":{"author":[{"dropping-particle":"","family":"Roberston","given":"G. Philip","non-dropping-particle":"","parse-names":false,"suffix":""},{"dropping-particle":"","family":"Coleman","given":"David C","non-dropping-particle":"","parse-names":false,"suffix":""},{"dropping-particle":"","family":"Bledsoe","given":"Caroline S","non-dropping-particle":"","parse-names":false,"suffix":""},{"dropping-particle":"","family":"Sollins","given":"Phillip","non-dropping-particle":"","parse-names":false,"suffix":""}],"id":"ITEM-1","issued":{"date-parts":[["1999"]]},"number-of-pages":"480","publisher":"Oxford University Press, New York, NY","title":"Standard soil methods for long-term ecological research","type":"book"},"uris":["http://www.mendeley.com/documents/?uuid=cc01cb8d-e1c3-4706-aa9a-73a8a5259bc7","http://www.mendeley.com/documents/?uuid=7543a166-c2ec-4a62-adef-33777b948066"]}],"mendeley":{"formattedCitation":"(Roberston et al. 1999)","plainTextFormattedCitation":"(Roberston et al. 1999)","previouslyFormattedCitation":"(Roberston et al. 1999)"},"properties":{"noteIndex":0},"schema":"https://github.com/citation-style-language/schema/raw/master/csl-citation.json"}</w:instrText>
      </w:r>
      <w:r w:rsidR="005F6C79">
        <w:fldChar w:fldCharType="separate"/>
      </w:r>
      <w:r w:rsidR="0050765A" w:rsidRPr="0050765A">
        <w:rPr>
          <w:noProof/>
        </w:rPr>
        <w:t>(Roberston et al. 1999)</w:t>
      </w:r>
      <w:r w:rsidR="005F6C79">
        <w:fldChar w:fldCharType="end"/>
      </w:r>
      <w:r w:rsidR="008767C8">
        <w:t>. Two soil moisture measurements were taken and averaged</w:t>
      </w:r>
      <w:r w:rsidR="00C416F7">
        <w:t xml:space="preserve"> using</w:t>
      </w:r>
      <w:r w:rsidR="008767C8">
        <w:t xml:space="preserve"> a hand-held moisture probe (Hydro-Sense, Campbell Scientific, Edmonton, AB, Canada) inserted at a 45° angle into the upper 10 cm of mineral soil at each pit. </w:t>
      </w:r>
      <w:r w:rsidR="008258C5">
        <w:t xml:space="preserve">In August of 2014, </w:t>
      </w:r>
      <w:r w:rsidR="008767C8">
        <w:t xml:space="preserve">2015, </w:t>
      </w:r>
      <w:r w:rsidR="008258C5">
        <w:t xml:space="preserve">and 2017, </w:t>
      </w:r>
      <w:r>
        <w:t>we</w:t>
      </w:r>
      <w:r w:rsidR="008767C8">
        <w:t xml:space="preserve"> measured</w:t>
      </w:r>
      <w:r w:rsidR="008767C8" w:rsidRPr="00FE6DC4">
        <w:t xml:space="preserve"> </w:t>
      </w:r>
      <w:r w:rsidR="008767C8">
        <w:t>height, basal diameter, crown width (widest part of the crown and perpe</w:t>
      </w:r>
      <w:r w:rsidR="008258C5">
        <w:t xml:space="preserve">ndicular to that) and crown </w:t>
      </w:r>
      <w:commentRangeStart w:id="267"/>
      <w:r w:rsidR="008258C5">
        <w:t>depth</w:t>
      </w:r>
      <w:commentRangeEnd w:id="267"/>
      <w:r w:rsidR="00A94176">
        <w:rPr>
          <w:rStyle w:val="CommentReference"/>
          <w:rFonts w:eastAsia="MS Mincho"/>
        </w:rPr>
        <w:commentReference w:id="267"/>
      </w:r>
      <w:r w:rsidR="008258C5">
        <w:t xml:space="preserve"> </w:t>
      </w:r>
      <w:r w:rsidR="008767C8">
        <w:t xml:space="preserve">of all saplings. The average of both crown width measurements was used for analyses. The survival of each individual (live or dead) was recorded; for dead individuals, </w:t>
      </w:r>
      <w:r>
        <w:t>we</w:t>
      </w:r>
      <w:r w:rsidR="008767C8">
        <w:t xml:space="preserve"> noted any evidence </w:t>
      </w:r>
      <w:r w:rsidR="007C5C6D">
        <w:t>of</w:t>
      </w:r>
      <w:r w:rsidR="008767C8">
        <w:t xml:space="preserve"> the cause of mortality (e.g., snowshoe hare browsing, broken apical meristem). </w:t>
      </w:r>
    </w:p>
    <w:p w14:paraId="2E937D8F" w14:textId="51AD9937" w:rsidR="0077784B" w:rsidRDefault="004411B6" w:rsidP="0050765A">
      <w:pPr>
        <w:keepNext/>
        <w:rPr>
          <w:del w:id="268" w:author="Katherine Hayes" w:date="2023-05-12T17:01:00Z"/>
        </w:rPr>
      </w:pPr>
      <w:r>
        <w:rPr>
          <w:noProof/>
        </w:rPr>
        <w:lastRenderedPageBreak/>
        <mc:AlternateContent>
          <mc:Choice Requires="wpg">
            <w:drawing>
              <wp:inline distT="0" distB="0" distL="0" distR="0" wp14:anchorId="47F1AF6B" wp14:editId="7669A50D">
                <wp:extent cx="4229100" cy="5829300"/>
                <wp:effectExtent l="0" t="0" r="12700" b="12700"/>
                <wp:docPr id="15" name="Group 15"/>
                <wp:cNvGraphicFramePr/>
                <a:graphic xmlns:a="http://schemas.openxmlformats.org/drawingml/2006/main">
                  <a:graphicData uri="http://schemas.microsoft.com/office/word/2010/wordprocessingGroup">
                    <wpg:wgp>
                      <wpg:cNvGrpSpPr/>
                      <wpg:grpSpPr>
                        <a:xfrm>
                          <a:off x="0" y="0"/>
                          <a:ext cx="4229100" cy="5829300"/>
                          <a:chOff x="0" y="0"/>
                          <a:chExt cx="4457700" cy="6050280"/>
                        </a:xfrm>
                      </wpg:grpSpPr>
                      <pic:pic xmlns:pic="http://schemas.openxmlformats.org/drawingml/2006/picture">
                        <pic:nvPicPr>
                          <pic:cNvPr id="13" name="Picture 13"/>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4457700" cy="2971800"/>
                          </a:xfrm>
                          <a:prstGeom prst="rect">
                            <a:avLst/>
                          </a:prstGeom>
                        </pic:spPr>
                      </pic:pic>
                      <pic:pic xmlns:pic="http://schemas.openxmlformats.org/drawingml/2006/picture">
                        <pic:nvPicPr>
                          <pic:cNvPr id="14" name="Picture 14"/>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3078480"/>
                            <a:ext cx="4457700" cy="2971800"/>
                          </a:xfrm>
                          <a:prstGeom prst="rect">
                            <a:avLst/>
                          </a:prstGeom>
                        </pic:spPr>
                      </pic:pic>
                    </wpg:wgp>
                  </a:graphicData>
                </a:graphic>
              </wp:inline>
            </w:drawing>
          </mc:Choice>
          <mc:Fallback>
            <w:pict>
              <v:group w14:anchorId="247187E7" id="Group 15" o:spid="_x0000_s1026" style="width:333pt;height:459pt;mso-position-horizontal-relative:char;mso-position-vertical-relative:line" coordsize="44577,605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">
                  <v:imagedata r:id="rId15" o:title=""/>
                </v:shape>
                <v:shape id="Picture 14" o:spid="_x0000_s1028" type="#_x0000_t75" style="position:absolute;top:30784;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">
                  <v:imagedata r:id="rId16" o:title=""/>
                </v:shape>
                <w10:anchorlock/>
              </v:group>
            </w:pict>
          </mc:Fallback>
        </mc:AlternateContent>
      </w:r>
    </w:p>
    <w:p w14:paraId="6B44913E" w14:textId="77777777" w:rsidR="0077784B" w:rsidRDefault="0077784B" w:rsidP="0050765A">
      <w:pPr>
        <w:keepNext/>
        <w:rPr>
          <w:del w:id="269" w:author="Katherine Hayes" w:date="2023-05-12T17:01:00Z"/>
        </w:rPr>
      </w:pPr>
    </w:p>
    <w:p w14:paraId="4084DD80" w14:textId="79CA087E" w:rsidR="0077784B" w:rsidRDefault="0077784B" w:rsidP="0050765A">
      <w:pPr>
        <w:keepNext/>
      </w:pPr>
    </w:p>
    <w:p w14:paraId="2F34B2A4" w14:textId="616B4DC6" w:rsidR="00953C76" w:rsidRDefault="008767C8" w:rsidP="008722AE">
      <w:pPr>
        <w:spacing w:line="240" w:lineRule="auto"/>
        <w:rPr>
          <w:i/>
        </w:rPr>
      </w:pPr>
      <w:r w:rsidRPr="00735130">
        <w:t xml:space="preserve">Figure </w:t>
      </w:r>
      <w:r>
        <w:t>1</w:t>
      </w:r>
      <w:r w:rsidRPr="00735130">
        <w:t xml:space="preserve">. </w:t>
      </w:r>
      <w:commentRangeStart w:id="270"/>
      <w:r w:rsidR="00784DF3">
        <w:t xml:space="preserve">Photographs </w:t>
      </w:r>
      <w:commentRangeEnd w:id="270"/>
      <w:r w:rsidR="00BB40B1">
        <w:rPr>
          <w:rStyle w:val="CommentReference"/>
          <w:rFonts w:eastAsia="MS Mincho"/>
        </w:rPr>
        <w:commentReference w:id="270"/>
      </w:r>
      <w:r w:rsidR="00784DF3">
        <w:t>of two exclosures, a lowland tussock area (</w:t>
      </w:r>
      <w:r w:rsidR="002A5086">
        <w:t xml:space="preserve">site BF84, </w:t>
      </w:r>
      <w:r w:rsidR="00784DF3">
        <w:t xml:space="preserve">top) and </w:t>
      </w:r>
      <w:r w:rsidR="002A5086">
        <w:t xml:space="preserve">an </w:t>
      </w:r>
      <w:r w:rsidR="00784DF3">
        <w:t>upslope</w:t>
      </w:r>
      <w:r w:rsidR="002A5086">
        <w:t xml:space="preserve"> area</w:t>
      </w:r>
      <w:r w:rsidR="00784DF3">
        <w:t xml:space="preserve"> with high density and growth of Alaskan paper birch (</w:t>
      </w:r>
      <w:r w:rsidR="002A5086">
        <w:t xml:space="preserve">site BF86, </w:t>
      </w:r>
      <w:r w:rsidR="00784DF3">
        <w:t xml:space="preserve">bottom). </w:t>
      </w:r>
      <w:bookmarkStart w:id="271" w:name="_Toc362637934"/>
      <w:ins w:id="272" w:author="Katherine Hayes" w:date="2023-05-12T17:01:00Z">
        <w:r w:rsidR="00953C76">
          <w:br w:type="page"/>
        </w:r>
      </w:ins>
    </w:p>
    <w:p w14:paraId="3C3AC8D5" w14:textId="77777777" w:rsidR="008767C8" w:rsidRDefault="008767C8" w:rsidP="0095489D">
      <w:pPr>
        <w:pStyle w:val="Heading2"/>
        <w:rPr>
          <w:del w:id="273" w:author="Katherine Hayes" w:date="2023-05-12T17:01:00Z"/>
        </w:rPr>
        <w:pPrChange w:id="274" w:author="Katherine Hayes" w:date="2023-05-16T09:40:00Z">
          <w:pPr>
            <w:spacing w:line="480" w:lineRule="auto"/>
          </w:pPr>
        </w:pPrChange>
      </w:pPr>
    </w:p>
    <w:p w14:paraId="36375AF0" w14:textId="77777777" w:rsidR="008767C8" w:rsidRDefault="008767C8" w:rsidP="0095489D">
      <w:pPr>
        <w:pStyle w:val="Heading2"/>
        <w:rPr>
          <w:del w:id="275" w:author="Katherine Hayes" w:date="2023-05-12T17:01:00Z"/>
        </w:rPr>
        <w:pPrChange w:id="276" w:author="Katherine Hayes" w:date="2023-05-16T09:40:00Z">
          <w:pPr>
            <w:spacing w:line="480" w:lineRule="auto"/>
          </w:pPr>
        </w:pPrChange>
      </w:pPr>
    </w:p>
    <w:p w14:paraId="15FAA380" w14:textId="77777777" w:rsidR="00D80E4E" w:rsidRDefault="00D80E4E" w:rsidP="0095489D">
      <w:pPr>
        <w:pStyle w:val="Heading2"/>
        <w:rPr>
          <w:del w:id="277" w:author="Katherine Hayes" w:date="2023-05-12T17:01:00Z"/>
        </w:rPr>
        <w:pPrChange w:id="278" w:author="Katherine Hayes" w:date="2023-05-16T09:40:00Z">
          <w:pPr>
            <w:pStyle w:val="ThesisSubHeading"/>
          </w:pPr>
        </w:pPrChange>
      </w:pPr>
    </w:p>
    <w:p w14:paraId="5AA37A0D" w14:textId="77777777" w:rsidR="0077784B" w:rsidRDefault="0077784B" w:rsidP="0095489D">
      <w:pPr>
        <w:pStyle w:val="Heading2"/>
        <w:rPr>
          <w:del w:id="279" w:author="Katherine Hayes" w:date="2023-05-12T17:01:00Z"/>
        </w:rPr>
        <w:pPrChange w:id="280" w:author="Katherine Hayes" w:date="2023-05-16T09:40:00Z">
          <w:pPr>
            <w:pStyle w:val="ThesisSubHeading"/>
          </w:pPr>
        </w:pPrChange>
      </w:pPr>
    </w:p>
    <w:p w14:paraId="55A1FDC9" w14:textId="77777777" w:rsidR="00607143" w:rsidRDefault="00607143" w:rsidP="0095489D">
      <w:pPr>
        <w:pStyle w:val="Heading2"/>
        <w:rPr>
          <w:del w:id="281" w:author="Katherine Hayes" w:date="2023-05-12T17:01:00Z"/>
        </w:rPr>
        <w:pPrChange w:id="282" w:author="Katherine Hayes" w:date="2023-05-16T09:40:00Z">
          <w:pPr>
            <w:pStyle w:val="ThesisSubHeading"/>
          </w:pPr>
        </w:pPrChange>
      </w:pPr>
    </w:p>
    <w:p w14:paraId="703F99C2" w14:textId="49FAA264" w:rsidR="008767C8" w:rsidRPr="008722AE" w:rsidRDefault="008767C8" w:rsidP="0095489D">
      <w:pPr>
        <w:pStyle w:val="Heading2"/>
      </w:pPr>
      <w:r w:rsidRPr="008722AE">
        <w:t xml:space="preserve">2.3 </w:t>
      </w:r>
      <w:commentRangeStart w:id="283"/>
      <w:r w:rsidRPr="008722AE">
        <w:t>Statistical analyses</w:t>
      </w:r>
      <w:bookmarkEnd w:id="271"/>
      <w:commentRangeEnd w:id="283"/>
      <w:r w:rsidR="008A03E4" w:rsidRPr="008722AE">
        <w:rPr>
          <w:rStyle w:val="CommentReference"/>
          <w:sz w:val="24"/>
          <w:szCs w:val="26"/>
        </w:rPr>
        <w:commentReference w:id="283"/>
      </w:r>
    </w:p>
    <w:p w14:paraId="52FAADF9" w14:textId="7E3B4B67" w:rsidR="008767C8" w:rsidRDefault="008767C8" w:rsidP="00170700">
      <w:pPr>
        <w:rPr>
          <w:del w:id="284" w:author="Katherine Hayes" w:date="2023-05-12T17:01:00Z"/>
        </w:rPr>
      </w:pPr>
      <w:r>
        <w:tab/>
        <w:t>All analyses were</w:t>
      </w:r>
      <w:r w:rsidR="00AC7E07">
        <w:t xml:space="preserve"> performed using R version 3.5.1</w:t>
      </w:r>
      <w:r>
        <w:t xml:space="preserve"> </w:t>
      </w:r>
      <w:r>
        <w:fldChar w:fldCharType="begin" w:fldLock="1"/>
      </w:r>
      <w:r w:rsidR="0046230D">
        <w: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instrText>
      </w:r>
      <w:r>
        <w:fldChar w:fldCharType="separate"/>
      </w:r>
      <w:r w:rsidR="0046230D" w:rsidRPr="0046230D">
        <w:rPr>
          <w:noProof/>
        </w:rPr>
        <w:t>(R Core Team 2018)</w:t>
      </w:r>
      <w:r>
        <w:fldChar w:fldCharType="end"/>
      </w:r>
      <w:r w:rsidR="00170700">
        <w:t xml:space="preserve">. </w:t>
      </w:r>
      <w:r w:rsidR="00B65B42">
        <w:t>We</w:t>
      </w:r>
      <w:r>
        <w:t xml:space="preserve"> used linear mixed effect models in the ‘</w:t>
      </w:r>
      <w:proofErr w:type="spellStart"/>
      <w:r>
        <w:t>nlme</w:t>
      </w:r>
      <w:proofErr w:type="spellEnd"/>
      <w:r>
        <w:t xml:space="preserve">’ package in R </w:t>
      </w:r>
      <w:r>
        <w:fldChar w:fldCharType="begin" w:fldLock="1"/>
      </w:r>
      <w:r w:rsidR="00DF63DE">
        <w: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instrText>
      </w:r>
      <w:r>
        <w:fldChar w:fldCharType="separate"/>
      </w:r>
      <w:r w:rsidR="0050765A" w:rsidRPr="0050765A">
        <w:rPr>
          <w:noProof/>
        </w:rPr>
        <w:t>(Pinheiro et al. 2016)</w:t>
      </w:r>
      <w:r>
        <w:fldChar w:fldCharType="end"/>
      </w:r>
      <w:r>
        <w:t xml:space="preserve"> to determine the effect of exclosures on growth measurements of all three species. All growth response models included fixed effects of treatment (i.e., exclosure), with </w:t>
      </w:r>
      <w:commentRangeStart w:id="285"/>
      <w:r>
        <w:t xml:space="preserve">site </w:t>
      </w:r>
      <w:commentRangeEnd w:id="285"/>
      <w:r w:rsidR="00C5335C">
        <w:rPr>
          <w:rStyle w:val="CommentReference"/>
          <w:rFonts w:eastAsia="MS Mincho"/>
        </w:rPr>
        <w:commentReference w:id="285"/>
      </w:r>
      <w:r>
        <w:t xml:space="preserve">as the random term. </w:t>
      </w:r>
      <w:r w:rsidR="00F73FBC">
        <w:t>We</w:t>
      </w:r>
      <w:r>
        <w:t xml:space="preserve"> ran models for height, basal diam</w:t>
      </w:r>
      <w:r w:rsidR="004709DF">
        <w:t>eter, crown width, and crown depth</w:t>
      </w:r>
      <w:r>
        <w:t>. These growth measurements were transformed to represent the proportional</w:t>
      </w:r>
      <w:r w:rsidR="004709DF">
        <w:t xml:space="preserve"> change from either 2013 to 2017</w:t>
      </w:r>
      <w:r>
        <w:t xml:space="preserve"> (height and</w:t>
      </w:r>
      <w:r w:rsidR="004709DF">
        <w:t xml:space="preserve"> basal diameter) or 2014 to 2017</w:t>
      </w:r>
      <w:r>
        <w:t xml:space="preserve"> (cr</w:t>
      </w:r>
      <w:r w:rsidR="004709DF">
        <w:t>own width and depth</w:t>
      </w:r>
      <w:r>
        <w:t>). Proportional change was used to account for differences in initial sapling size</w:t>
      </w:r>
      <w:r w:rsidR="000F61F6">
        <w:t xml:space="preserve"> and, as an example</w:t>
      </w:r>
      <w:r w:rsidR="00331A03">
        <w:t xml:space="preserve"> for height,</w:t>
      </w:r>
      <w:r w:rsidR="000F61F6">
        <w:t xml:space="preserve"> was calculated as</w:t>
      </w:r>
      <w:r w:rsidR="00331A03">
        <w:t>:</w:t>
      </w:r>
      <w:r w:rsidR="000F61F6">
        <w:t xml:space="preserve"> </w:t>
      </w:r>
      <w:r w:rsidR="008E3D3E">
        <w:t>(</w:t>
      </w:r>
      <w:r w:rsidR="004709DF">
        <w:t>2017</w:t>
      </w:r>
      <w:r w:rsidR="000F61F6">
        <w:t xml:space="preserve"> height – 2013 </w:t>
      </w:r>
      <w:r w:rsidR="00A945A3">
        <w:t>height</w:t>
      </w:r>
      <w:r w:rsidR="008E3D3E">
        <w:t>)</w:t>
      </w:r>
      <w:r w:rsidR="00A945A3">
        <w:t xml:space="preserve"> </w:t>
      </w:r>
      <w:r w:rsidR="000F61F6">
        <w:t>/</w:t>
      </w:r>
      <w:r w:rsidR="00A945A3">
        <w:t xml:space="preserve"> </w:t>
      </w:r>
      <w:r w:rsidR="000F61F6">
        <w:t xml:space="preserve">2013 </w:t>
      </w:r>
      <w:r w:rsidR="00A945A3">
        <w:t>height</w:t>
      </w:r>
      <w:r w:rsidR="000F61F6">
        <w:t xml:space="preserve"> * 100</w:t>
      </w:r>
      <w:r>
        <w:t>. Standard error (SE) measurements i</w:t>
      </w:r>
      <w:r w:rsidR="0077784B">
        <w:t xml:space="preserve">ncluded in the text (sections 3.2 and </w:t>
      </w:r>
      <w:r>
        <w:t>3</w:t>
      </w:r>
      <w:r w:rsidR="004709DF">
        <w:t>.4) are at the site level (n = 5</w:t>
      </w:r>
      <w:r>
        <w:t xml:space="preserve">). </w:t>
      </w:r>
    </w:p>
    <w:p w14:paraId="75F10517" w14:textId="3639299E" w:rsidR="008767C8" w:rsidRDefault="008767C8" w:rsidP="00953C76"/>
    <w:p w14:paraId="3A5D492E" w14:textId="48EA5BA1" w:rsidR="008767C8" w:rsidRPr="00C64ACC" w:rsidRDefault="008767C8" w:rsidP="008722AE">
      <w:pPr>
        <w:pStyle w:val="Heading1"/>
      </w:pPr>
      <w:bookmarkStart w:id="286" w:name="_Toc362637935"/>
      <w:r w:rsidRPr="00C64ACC">
        <w:t>3</w:t>
      </w:r>
      <w:r w:rsidR="00394D36">
        <w:t>.0</w:t>
      </w:r>
      <w:r w:rsidRPr="00C64ACC">
        <w:t xml:space="preserve"> Results</w:t>
      </w:r>
      <w:bookmarkEnd w:id="286"/>
    </w:p>
    <w:p w14:paraId="27CD2D13" w14:textId="10B0FA58" w:rsidR="008767C8" w:rsidRPr="00E21DCE" w:rsidRDefault="008767C8" w:rsidP="0095489D">
      <w:pPr>
        <w:pStyle w:val="Heading2"/>
      </w:pPr>
      <w:bookmarkStart w:id="287" w:name="_Toc362637936"/>
      <w:r>
        <w:t>3.1 Site characteristics</w:t>
      </w:r>
      <w:bookmarkEnd w:id="287"/>
    </w:p>
    <w:p w14:paraId="0546F0B2" w14:textId="7F1BFB6A" w:rsidR="008767C8" w:rsidRDefault="002E71BB" w:rsidP="0050765A">
      <w:pPr>
        <w:ind w:firstLine="720"/>
        <w:rPr>
          <w:del w:id="288" w:author="Katherine Hayes" w:date="2023-05-12T17:01:00Z"/>
        </w:rPr>
      </w:pPr>
      <w:r>
        <w:t>The five</w:t>
      </w:r>
      <w:r w:rsidR="008767C8">
        <w:t xml:space="preserve"> sites</w:t>
      </w:r>
      <w:del w:id="289" w:author="Katherine Hayes" w:date="2023-05-12T17:01:00Z">
        <w:r w:rsidR="008767C8">
          <w:delText xml:space="preserve"> </w:delText>
        </w:r>
      </w:del>
      <w:del w:id="290" w:author="Jill Johnstone" w:date="2019-09-11T10:41:00Z">
        <w:r w:rsidR="008767C8" w:rsidDel="00BB40B1">
          <w:delText>represent</w:delText>
        </w:r>
      </w:del>
      <w:r w:rsidR="008767C8">
        <w:t xml:space="preserve"> </w:t>
      </w:r>
      <w:r w:rsidR="00BB40B1">
        <w:t xml:space="preserve">captured </w:t>
      </w:r>
      <w:r w:rsidR="008767C8">
        <w:t xml:space="preserve">a range in post-fire environmental characteristics </w:t>
      </w:r>
      <w:r w:rsidR="00BB40B1">
        <w:t xml:space="preserve">within the 2004 Boundary Fire </w:t>
      </w:r>
      <w:r w:rsidR="008767C8">
        <w:t>(Table 1</w:t>
      </w:r>
      <w:r>
        <w:t>). Organic layer depth was thinnest</w:t>
      </w:r>
      <w:r w:rsidR="008767C8">
        <w:t xml:space="preserve"> at BF76, a south-facing site that also had the tallest trees. The thickest organic layer and coldest summer soil temperatures were at BF84, a moist, flat area in a toe-slope position dominated by tussocks that burned at a low severity. </w:t>
      </w:r>
      <w:commentRangeStart w:id="291"/>
      <w:r w:rsidR="008767C8">
        <w:t xml:space="preserve">Although </w:t>
      </w:r>
      <w:commentRangeEnd w:id="291"/>
      <w:r w:rsidR="00BB40B1">
        <w:rPr>
          <w:rStyle w:val="CommentReference"/>
          <w:rFonts w:eastAsia="MS Mincho"/>
        </w:rPr>
        <w:commentReference w:id="291"/>
      </w:r>
      <w:del w:id="292" w:author="Jill Johnstone" w:date="2019-09-11T10:43:00Z">
        <w:r w:rsidR="008767C8" w:rsidDel="00BB40B1">
          <w:delText xml:space="preserve">not </w:delText>
        </w:r>
      </w:del>
      <w:r w:rsidR="00BB40B1">
        <w:t xml:space="preserve">sample sizes precluded </w:t>
      </w:r>
      <w:del w:id="293" w:author="Katherine Hayes" w:date="2023-05-12T17:01:00Z">
        <w:r w:rsidR="008767C8">
          <w:delText>statistical</w:delText>
        </w:r>
      </w:del>
      <w:del w:id="294" w:author="Jill Johnstone" w:date="2019-09-11T10:43:00Z">
        <w:r w:rsidR="008767C8" w:rsidDel="00BB40B1">
          <w:delText>ly</w:delText>
        </w:r>
      </w:del>
      <w:del w:id="295" w:author="Katherine Hayes" w:date="2023-05-12T17:01:00Z">
        <w:r w:rsidR="008767C8">
          <w:delText xml:space="preserve"> test</w:delText>
        </w:r>
      </w:del>
      <w:ins w:id="296" w:author="Jill Johnstone" w:date="2019-09-11T10:43:00Z">
        <w:del w:id="297" w:author="Katherine Hayes" w:date="2023-05-16T09:39:00Z">
          <w:r w:rsidR="00BB40B1" w:rsidDel="001D6C93">
            <w:delText>s</w:delText>
          </w:r>
        </w:del>
      </w:ins>
      <w:del w:id="298" w:author="Jill Johnstone" w:date="2019-09-11T10:43:00Z">
        <w:r w:rsidR="008767C8" w:rsidDel="00BB40B1">
          <w:delText>ed</w:delText>
        </w:r>
      </w:del>
      <w:ins w:id="299" w:author="Katherine Hayes" w:date="2023-05-12T17:01:00Z">
        <w:r w:rsidR="008767C8">
          <w:t>statistical test</w:t>
        </w:r>
        <w:r w:rsidR="00BB40B1">
          <w:t>s</w:t>
        </w:r>
      </w:ins>
      <w:r w:rsidR="008767C8">
        <w:t>, soil characteristics were similar between paired contr</w:t>
      </w:r>
      <w:r w:rsidR="0077784B">
        <w:t xml:space="preserve">ol and exclosure plots (Table </w:t>
      </w:r>
      <w:r w:rsidR="008767C8">
        <w:t xml:space="preserve">1) </w:t>
      </w:r>
      <w:commentRangeStart w:id="300"/>
      <w:r w:rsidR="008767C8">
        <w:t xml:space="preserve">with the exception of lower soil moisture measured in the exclosure in BF76; these apparent differences are confounded with low replication due to hitting </w:t>
      </w:r>
      <w:r w:rsidR="002A5086">
        <w:t xml:space="preserve">near-surface </w:t>
      </w:r>
      <w:r w:rsidR="008767C8">
        <w:t xml:space="preserve">rocks. </w:t>
      </w:r>
      <w:commentRangeEnd w:id="300"/>
      <w:r w:rsidR="00EB72FB">
        <w:rPr>
          <w:rStyle w:val="CommentReference"/>
          <w:rFonts w:eastAsia="MS Mincho"/>
        </w:rPr>
        <w:commentReference w:id="300"/>
      </w:r>
    </w:p>
    <w:p w14:paraId="0D8C9863" w14:textId="5021539D" w:rsidR="008767C8" w:rsidRPr="00665143" w:rsidRDefault="008767C8" w:rsidP="00953C76">
      <w:pPr>
        <w:ind w:firstLine="720"/>
      </w:pPr>
    </w:p>
    <w:p w14:paraId="65BEB886" w14:textId="7080CB65" w:rsidR="008767C8" w:rsidRPr="00953C76" w:rsidRDefault="008767C8" w:rsidP="0095489D">
      <w:pPr>
        <w:pStyle w:val="Heading2"/>
      </w:pPr>
      <w:bookmarkStart w:id="301" w:name="_Toc362637937"/>
      <w:r w:rsidRPr="00953C76">
        <w:t>3.2 Pre-treatment sapling height and density</w:t>
      </w:r>
      <w:bookmarkEnd w:id="301"/>
      <w:r w:rsidRPr="00953C76">
        <w:t xml:space="preserve"> </w:t>
      </w:r>
    </w:p>
    <w:p w14:paraId="60B9CD1C" w14:textId="14D5D5CD" w:rsidR="008767C8" w:rsidRDefault="008767C8" w:rsidP="0050765A">
      <w:pPr>
        <w:rPr>
          <w:del w:id="302" w:author="Katherine Hayes" w:date="2023-05-12T17:01:00Z"/>
        </w:rPr>
      </w:pPr>
      <w:r w:rsidRPr="00953C76">
        <w:tab/>
        <w:t xml:space="preserve">Alaskan paper birch was </w:t>
      </w:r>
      <w:r w:rsidR="00C44164" w:rsidRPr="00953C76">
        <w:t xml:space="preserve">consistently </w:t>
      </w:r>
      <w:r w:rsidRPr="00953C76">
        <w:t>the</w:t>
      </w:r>
      <w:r w:rsidR="007760D2" w:rsidRPr="00953C76">
        <w:t xml:space="preserve"> tallest </w:t>
      </w:r>
      <w:r w:rsidR="00C44164" w:rsidRPr="00953C76">
        <w:t>species at all five</w:t>
      </w:r>
      <w:r w:rsidRPr="00953C76">
        <w:t xml:space="preserve"> sites</w:t>
      </w:r>
      <w:r w:rsidR="004A0859" w:rsidRPr="00953C76">
        <w:t>, with a</w:t>
      </w:r>
      <w:r w:rsidR="008F45F2" w:rsidRPr="00953C76">
        <w:t>n</w:t>
      </w:r>
      <w:r w:rsidR="004A0859" w:rsidRPr="00953C76">
        <w:t xml:space="preserve"> average </w:t>
      </w:r>
      <w:r w:rsidR="004679A7" w:rsidRPr="00953C76">
        <w:t xml:space="preserve">height </w:t>
      </w:r>
      <w:r w:rsidR="004A0859" w:rsidRPr="00953C76">
        <w:t>of</w:t>
      </w:r>
      <w:r w:rsidR="000145C8" w:rsidRPr="00953C76">
        <w:t xml:space="preserve"> </w:t>
      </w:r>
      <w:commentRangeStart w:id="303"/>
      <w:r w:rsidR="000145C8" w:rsidRPr="00953C76">
        <w:t>124.</w:t>
      </w:r>
      <w:del w:id="304" w:author="Katherine Hayes" w:date="2023-05-12T17:01:00Z">
        <w:r w:rsidR="000145C8">
          <w:delText>14</w:delText>
        </w:r>
      </w:del>
      <w:ins w:id="305" w:author="Katherine Hayes" w:date="2023-05-12T17:01:00Z">
        <w:r w:rsidR="000145C8" w:rsidRPr="00953C76">
          <w:t>1</w:t>
        </w:r>
      </w:ins>
      <w:r w:rsidR="004679A7" w:rsidRPr="00953C76">
        <w:t xml:space="preserve"> ± 4.</w:t>
      </w:r>
      <w:del w:id="306" w:author="Katherine Hayes" w:date="2023-05-12T17:01:00Z">
        <w:r w:rsidR="004679A7">
          <w:delText>21</w:delText>
        </w:r>
      </w:del>
      <w:ins w:id="307" w:author="Katherine Hayes" w:date="2023-05-12T17:01:00Z">
        <w:r w:rsidR="004679A7" w:rsidRPr="00953C76">
          <w:t>2</w:t>
        </w:r>
      </w:ins>
      <w:r w:rsidR="00590A35" w:rsidRPr="00953C76">
        <w:t xml:space="preserve"> cm</w:t>
      </w:r>
      <w:r w:rsidR="0030414A" w:rsidRPr="00953C76">
        <w:t xml:space="preserve"> </w:t>
      </w:r>
      <w:commentRangeEnd w:id="303"/>
      <w:r w:rsidR="00277147">
        <w:rPr>
          <w:rStyle w:val="CommentReference"/>
          <w:rFonts w:eastAsia="MS Mincho"/>
        </w:rPr>
        <w:commentReference w:id="303"/>
      </w:r>
      <w:r w:rsidR="0030414A" w:rsidRPr="00953C76">
        <w:t>(± SE)</w:t>
      </w:r>
      <w:r w:rsidR="00927A54" w:rsidRPr="00953C76">
        <w:t xml:space="preserve">; at one site birch was approaching 200 cm in </w:t>
      </w:r>
      <w:r w:rsidR="002A5086" w:rsidRPr="00953C76">
        <w:t xml:space="preserve">average </w:t>
      </w:r>
      <w:r w:rsidR="00927A54" w:rsidRPr="00953C76">
        <w:t>height</w:t>
      </w:r>
      <w:r w:rsidR="00B54E83" w:rsidRPr="00953C76">
        <w:t xml:space="preserve"> (</w:t>
      </w:r>
      <w:r w:rsidR="00D27F06" w:rsidRPr="00953C76">
        <w:t>Table</w:t>
      </w:r>
      <w:r w:rsidR="0077784B" w:rsidRPr="00953C76">
        <w:t xml:space="preserve"> A</w:t>
      </w:r>
      <w:r w:rsidR="00B54E83" w:rsidRPr="00953C76">
        <w:t>1)</w:t>
      </w:r>
      <w:r w:rsidRPr="00953C76">
        <w:t xml:space="preserve">. </w:t>
      </w:r>
      <w:r w:rsidR="004A0859" w:rsidRPr="00953C76">
        <w:t>T</w:t>
      </w:r>
      <w:r w:rsidR="004679A7" w:rsidRPr="00953C76">
        <w:t>rembling aspen was on average 61.</w:t>
      </w:r>
      <w:del w:id="308" w:author="Katherine Hayes" w:date="2023-05-12T17:01:00Z">
        <w:r w:rsidR="004679A7">
          <w:delText>21</w:delText>
        </w:r>
      </w:del>
      <w:ins w:id="309" w:author="Katherine Hayes" w:date="2023-05-12T17:01:00Z">
        <w:r w:rsidR="004679A7" w:rsidRPr="00953C76">
          <w:t>2</w:t>
        </w:r>
      </w:ins>
      <w:r w:rsidR="004679A7" w:rsidRPr="00953C76">
        <w:t xml:space="preserve"> </w:t>
      </w:r>
      <w:r w:rsidR="00590A35" w:rsidRPr="00953C76">
        <w:t>± 3</w:t>
      </w:r>
      <w:del w:id="310" w:author="Katherine Hayes" w:date="2023-05-12T17:01:00Z">
        <w:r w:rsidR="00590A35">
          <w:delText>.03</w:delText>
        </w:r>
      </w:del>
      <w:r w:rsidR="00590A35" w:rsidRPr="00953C76">
        <w:t xml:space="preserve"> cm tall</w:t>
      </w:r>
      <w:r w:rsidR="004A0859" w:rsidRPr="00953C76">
        <w:t xml:space="preserve">, </w:t>
      </w:r>
      <w:r w:rsidR="005A3439" w:rsidRPr="00953C76">
        <w:t>while black spruce was the shortest (</w:t>
      </w:r>
      <w:r w:rsidR="00590A35" w:rsidRPr="00953C76">
        <w:t>26.</w:t>
      </w:r>
      <w:del w:id="311" w:author="Katherine Hayes" w:date="2023-05-12T17:01:00Z">
        <w:r w:rsidR="00590A35">
          <w:delText>55 ± 0.96</w:delText>
        </w:r>
      </w:del>
      <w:ins w:id="312" w:author="Katherine Hayes" w:date="2023-05-12T17:01:00Z">
        <w:r w:rsidR="00590A35" w:rsidRPr="00953C76">
          <w:t xml:space="preserve">5 ± </w:t>
        </w:r>
        <w:r w:rsidR="00953C76" w:rsidRPr="00953C76">
          <w:t>1</w:t>
        </w:r>
      </w:ins>
      <w:r w:rsidR="00590A35" w:rsidRPr="00953C76">
        <w:t xml:space="preserve"> cm</w:t>
      </w:r>
      <w:r w:rsidR="0030414A" w:rsidRPr="00953C76">
        <w:t xml:space="preserve"> (</w:t>
      </w:r>
      <w:r w:rsidR="005A3439" w:rsidRPr="00953C76">
        <w:t>mean</w:t>
      </w:r>
      <w:r w:rsidR="0030414A" w:rsidRPr="00953C76">
        <w:t xml:space="preserve"> ±</w:t>
      </w:r>
      <w:r w:rsidR="005A3439" w:rsidRPr="00953C76">
        <w:t xml:space="preserve"> SE)</w:t>
      </w:r>
      <w:r w:rsidR="0030414A" w:rsidRPr="00953C76">
        <w:t>)</w:t>
      </w:r>
      <w:r w:rsidR="005A3439" w:rsidRPr="00953C76">
        <w:t>.</w:t>
      </w:r>
      <w:r w:rsidR="004A0859" w:rsidRPr="00953C76">
        <w:t xml:space="preserve"> </w:t>
      </w:r>
      <w:r w:rsidRPr="00953C76">
        <w:t xml:space="preserve">Compared to black spruce, density of broadleaf species was higher and more </w:t>
      </w:r>
      <w:commentRangeStart w:id="313"/>
      <w:r w:rsidR="0077784B" w:rsidRPr="00953C76">
        <w:t>variab</w:t>
      </w:r>
      <w:r w:rsidR="006365FA" w:rsidRPr="00953C76">
        <w:t xml:space="preserve">le </w:t>
      </w:r>
      <w:commentRangeEnd w:id="313"/>
      <w:r w:rsidR="007F1A80" w:rsidRPr="00087CBD">
        <w:rPr>
          <w:rStyle w:val="CommentReference"/>
          <w:rFonts w:eastAsia="MS Mincho"/>
          <w:sz w:val="24"/>
          <w:szCs w:val="24"/>
        </w:rPr>
        <w:commentReference w:id="313"/>
      </w:r>
      <w:r w:rsidR="006365FA" w:rsidRPr="00953C76">
        <w:t>across sites</w:t>
      </w:r>
      <w:r w:rsidRPr="00953C76">
        <w:t>.</w:t>
      </w:r>
      <w:r w:rsidR="006365FA" w:rsidRPr="00953C76">
        <w:t xml:space="preserve"> However, b</w:t>
      </w:r>
      <w:r w:rsidRPr="00953C76">
        <w:t xml:space="preserve">lack spruce </w:t>
      </w:r>
      <w:r w:rsidR="007760D2" w:rsidRPr="00953C76">
        <w:t>had the highest density</w:t>
      </w:r>
      <w:r w:rsidR="00757798" w:rsidRPr="00953C76">
        <w:t xml:space="preserve"> (~6 individuals/m</w:t>
      </w:r>
      <w:r w:rsidR="00757798" w:rsidRPr="00953C76">
        <w:rPr>
          <w:vertAlign w:val="superscript"/>
        </w:rPr>
        <w:t>2</w:t>
      </w:r>
      <w:r w:rsidR="00757798" w:rsidRPr="00953C76">
        <w:t>)</w:t>
      </w:r>
      <w:r w:rsidR="007760D2" w:rsidRPr="00953C76">
        <w:t xml:space="preserve"> </w:t>
      </w:r>
      <w:commentRangeStart w:id="314"/>
      <w:r w:rsidR="007760D2" w:rsidRPr="00953C76">
        <w:t>at</w:t>
      </w:r>
      <w:r w:rsidRPr="00953C76">
        <w:t xml:space="preserve"> one site (BF84</w:t>
      </w:r>
      <w:commentRangeEnd w:id="314"/>
      <w:r w:rsidR="007F1A80" w:rsidRPr="00087CBD">
        <w:rPr>
          <w:rStyle w:val="CommentReference"/>
          <w:rFonts w:eastAsia="MS Mincho"/>
          <w:sz w:val="24"/>
          <w:szCs w:val="24"/>
        </w:rPr>
        <w:commentReference w:id="314"/>
      </w:r>
      <w:r w:rsidRPr="00953C76">
        <w:t xml:space="preserve">), with over </w:t>
      </w:r>
      <w:r w:rsidR="0013192E" w:rsidRPr="00953C76">
        <w:t>three</w:t>
      </w:r>
      <w:r w:rsidRPr="00953C76">
        <w:t xml:space="preserve"> times greater densities than both broadleaf species</w:t>
      </w:r>
      <w:r w:rsidR="00B54E83" w:rsidRPr="00953C76">
        <w:t xml:space="preserve"> (</w:t>
      </w:r>
      <w:r w:rsidR="00D27F06" w:rsidRPr="00953C76">
        <w:t>Table</w:t>
      </w:r>
      <w:r w:rsidR="0077784B" w:rsidRPr="00953C76">
        <w:t xml:space="preserve"> A</w:t>
      </w:r>
      <w:r w:rsidR="00B54E83" w:rsidRPr="00953C76">
        <w:t>2)</w:t>
      </w:r>
      <w:r w:rsidR="004A0859" w:rsidRPr="00953C76">
        <w:t>; d</w:t>
      </w:r>
      <w:r w:rsidRPr="00953C76">
        <w:t>ensit</w:t>
      </w:r>
      <w:r w:rsidR="006365FA" w:rsidRPr="00953C76">
        <w:t xml:space="preserve">y of birch and aspen was similar. </w:t>
      </w:r>
      <w:r w:rsidRPr="00953C76">
        <w:t xml:space="preserve">Over half of </w:t>
      </w:r>
      <w:r w:rsidR="00E567B1" w:rsidRPr="00953C76">
        <w:t xml:space="preserve">all </w:t>
      </w:r>
      <w:r w:rsidRPr="00953C76">
        <w:t>the tagged aspen were below 50 cm and thus likely protected from moose dam</w:t>
      </w:r>
      <w:r w:rsidR="00F6320A" w:rsidRPr="00953C76">
        <w:t>age by snow in winter</w:t>
      </w:r>
      <w:r w:rsidRPr="00953C76">
        <w:t xml:space="preserve">. Average density of all </w:t>
      </w:r>
      <w:r w:rsidRPr="00953C76">
        <w:rPr>
          <w:i/>
        </w:rPr>
        <w:t>Salix</w:t>
      </w:r>
      <w:r w:rsidRPr="00953C76">
        <w:t xml:space="preserve"> species was half that of both </w:t>
      </w:r>
      <w:r w:rsidRPr="00953C76">
        <w:lastRenderedPageBreak/>
        <w:t>broadleaf species (</w:t>
      </w:r>
      <w:commentRangeStart w:id="315"/>
      <w:r w:rsidRPr="00953C76">
        <w:t>4.</w:t>
      </w:r>
      <w:del w:id="316" w:author="Katherine Hayes" w:date="2023-05-12T17:01:00Z">
        <w:r>
          <w:delText xml:space="preserve">55 </w:delText>
        </w:r>
        <w:commentRangeEnd w:id="315"/>
        <w:r w:rsidR="00277147">
          <w:rPr>
            <w:rStyle w:val="CommentReference"/>
            <w:rFonts w:eastAsia="MS Mincho"/>
          </w:rPr>
          <w:commentReference w:id="315"/>
        </w:r>
      </w:del>
      <w:ins w:id="317" w:author="Katherine Hayes" w:date="2023-05-12T17:01:00Z">
        <w:r w:rsidRPr="00953C76">
          <w:t xml:space="preserve">5 </w:t>
        </w:r>
      </w:ins>
      <w:r w:rsidR="00C416F7" w:rsidRPr="00953C76">
        <w:t>/</w:t>
      </w:r>
      <w:r w:rsidRPr="00953C76">
        <w:t>m</w:t>
      </w:r>
      <w:r w:rsidRPr="00953C76">
        <w:rPr>
          <w:vertAlign w:val="superscript"/>
        </w:rPr>
        <w:t xml:space="preserve">2 </w:t>
      </w:r>
      <w:r w:rsidRPr="00953C76">
        <w:t>± 1.</w:t>
      </w:r>
      <w:del w:id="318" w:author="Katherine Hayes" w:date="2023-05-12T17:01:00Z">
        <w:r>
          <w:delText>47</w:delText>
        </w:r>
      </w:del>
      <w:ins w:id="319" w:author="Katherine Hayes" w:date="2023-05-12T17:01:00Z">
        <w:r w:rsidR="00953C76" w:rsidRPr="00953C76">
          <w:t>5</w:t>
        </w:r>
      </w:ins>
      <w:r w:rsidRPr="00953C76">
        <w:t>) and individuals were mostly single-stemmed and short (~50</w:t>
      </w:r>
      <w:r w:rsidR="008E3D3E" w:rsidRPr="00953C76">
        <w:t xml:space="preserve"> </w:t>
      </w:r>
      <w:r w:rsidRPr="00953C76">
        <w:t>cm) (personal observation).</w:t>
      </w:r>
      <w:r>
        <w:t xml:space="preserve"> </w:t>
      </w:r>
    </w:p>
    <w:p w14:paraId="52FEA29B" w14:textId="77777777" w:rsidR="008767C8" w:rsidRPr="00387D73" w:rsidRDefault="008767C8" w:rsidP="008767C8">
      <w:pPr>
        <w:spacing w:line="480" w:lineRule="auto"/>
        <w:rPr>
          <w:del w:id="320" w:author="Katherine Hayes" w:date="2023-05-12T17:01:00Z"/>
        </w:rPr>
      </w:pPr>
    </w:p>
    <w:p w14:paraId="0DB102AE" w14:textId="77777777" w:rsidR="008767C8" w:rsidRDefault="008767C8" w:rsidP="008767C8">
      <w:pPr>
        <w:spacing w:line="480" w:lineRule="auto"/>
        <w:rPr>
          <w:del w:id="321" w:author="Katherine Hayes" w:date="2023-05-12T17:01:00Z"/>
          <w:i/>
        </w:rPr>
      </w:pPr>
    </w:p>
    <w:p w14:paraId="5AC0960A" w14:textId="77777777" w:rsidR="008767C8" w:rsidRDefault="008767C8" w:rsidP="008767C8">
      <w:pPr>
        <w:spacing w:line="480" w:lineRule="auto"/>
        <w:rPr>
          <w:del w:id="322" w:author="Katherine Hayes" w:date="2023-05-12T17:01:00Z"/>
          <w:i/>
        </w:rPr>
      </w:pPr>
    </w:p>
    <w:p w14:paraId="2948ECC1" w14:textId="77777777" w:rsidR="008767C8" w:rsidRDefault="008767C8" w:rsidP="008767C8">
      <w:pPr>
        <w:spacing w:line="480" w:lineRule="auto"/>
        <w:rPr>
          <w:del w:id="323" w:author="Katherine Hayes" w:date="2023-05-12T17:01:00Z"/>
          <w:i/>
        </w:rPr>
      </w:pPr>
    </w:p>
    <w:p w14:paraId="6DAF69E6" w14:textId="77777777" w:rsidR="008767C8" w:rsidRDefault="008767C8" w:rsidP="008767C8">
      <w:pPr>
        <w:pStyle w:val="Caption"/>
        <w:keepNext/>
        <w:rPr>
          <w:del w:id="324" w:author="Katherine Hayes" w:date="2023-05-12T17:01:00Z"/>
          <w:b w:val="0"/>
          <w:color w:val="auto"/>
          <w:sz w:val="24"/>
          <w:szCs w:val="24"/>
        </w:rPr>
      </w:pPr>
    </w:p>
    <w:p w14:paraId="7D7E88D3" w14:textId="77777777" w:rsidR="008767C8" w:rsidRDefault="008767C8" w:rsidP="008767C8">
      <w:pPr>
        <w:pStyle w:val="Caption"/>
        <w:keepNext/>
        <w:rPr>
          <w:del w:id="325" w:author="Katherine Hayes" w:date="2023-05-12T17:01:00Z"/>
          <w:b w:val="0"/>
          <w:color w:val="auto"/>
          <w:sz w:val="24"/>
          <w:szCs w:val="24"/>
        </w:rPr>
      </w:pPr>
    </w:p>
    <w:p w14:paraId="7A53F29F" w14:textId="77777777" w:rsidR="008767C8" w:rsidRDefault="008767C8" w:rsidP="008767C8">
      <w:pPr>
        <w:pStyle w:val="Caption"/>
        <w:keepNext/>
        <w:rPr>
          <w:del w:id="326" w:author="Katherine Hayes" w:date="2023-05-12T17:01:00Z"/>
          <w:b w:val="0"/>
          <w:color w:val="auto"/>
          <w:sz w:val="24"/>
          <w:szCs w:val="24"/>
        </w:rPr>
      </w:pPr>
    </w:p>
    <w:p w14:paraId="018FB43A" w14:textId="77777777" w:rsidR="008767C8" w:rsidRDefault="008767C8" w:rsidP="008767C8">
      <w:pPr>
        <w:rPr>
          <w:del w:id="327" w:author="Katherine Hayes" w:date="2023-05-12T17:01:00Z"/>
        </w:rPr>
      </w:pPr>
    </w:p>
    <w:p w14:paraId="6FB6F0EC" w14:textId="77777777" w:rsidR="001D3C92" w:rsidRDefault="001D3C92" w:rsidP="008767C8">
      <w:pPr>
        <w:rPr>
          <w:del w:id="328" w:author="Katherine Hayes" w:date="2023-05-12T17:01:00Z"/>
        </w:rPr>
      </w:pPr>
    </w:p>
    <w:p w14:paraId="584577D5" w14:textId="77777777" w:rsidR="001D3C92" w:rsidRDefault="001D3C92" w:rsidP="008767C8">
      <w:pPr>
        <w:rPr>
          <w:del w:id="329" w:author="Katherine Hayes" w:date="2023-05-12T17:01:00Z"/>
        </w:rPr>
      </w:pPr>
    </w:p>
    <w:p w14:paraId="7C130802" w14:textId="77777777" w:rsidR="001D3C92" w:rsidRDefault="001D3C92" w:rsidP="008767C8">
      <w:pPr>
        <w:rPr>
          <w:del w:id="330" w:author="Katherine Hayes" w:date="2023-05-12T17:01:00Z"/>
        </w:rPr>
      </w:pPr>
    </w:p>
    <w:p w14:paraId="6BCD463F" w14:textId="77777777" w:rsidR="00A561E2" w:rsidRDefault="00A561E2" w:rsidP="008767C8">
      <w:pPr>
        <w:rPr>
          <w:del w:id="331" w:author="Katherine Hayes" w:date="2023-05-12T17:01:00Z"/>
        </w:rPr>
      </w:pPr>
    </w:p>
    <w:p w14:paraId="3D0CD1D4" w14:textId="77777777" w:rsidR="00A561E2" w:rsidRDefault="00A561E2" w:rsidP="008767C8">
      <w:pPr>
        <w:rPr>
          <w:del w:id="332" w:author="Katherine Hayes" w:date="2023-05-12T17:01:00Z"/>
        </w:rPr>
      </w:pPr>
    </w:p>
    <w:p w14:paraId="2FDA7E12" w14:textId="77777777" w:rsidR="00A561E2" w:rsidRDefault="00A561E2" w:rsidP="008767C8">
      <w:pPr>
        <w:rPr>
          <w:del w:id="333" w:author="Katherine Hayes" w:date="2023-05-12T17:01:00Z"/>
        </w:rPr>
      </w:pPr>
    </w:p>
    <w:p w14:paraId="6C233A06" w14:textId="77777777" w:rsidR="00A561E2" w:rsidRDefault="00A561E2" w:rsidP="008767C8">
      <w:pPr>
        <w:rPr>
          <w:del w:id="334" w:author="Katherine Hayes" w:date="2023-05-12T17:01:00Z"/>
        </w:rPr>
      </w:pPr>
    </w:p>
    <w:p w14:paraId="1E75EEF2" w14:textId="77777777" w:rsidR="00A561E2" w:rsidRDefault="00A561E2" w:rsidP="008767C8">
      <w:pPr>
        <w:rPr>
          <w:del w:id="335" w:author="Katherine Hayes" w:date="2023-05-12T17:01:00Z"/>
        </w:rPr>
      </w:pPr>
    </w:p>
    <w:p w14:paraId="2D5C69A5" w14:textId="77777777" w:rsidR="00A561E2" w:rsidRDefault="00A561E2" w:rsidP="008767C8">
      <w:pPr>
        <w:rPr>
          <w:del w:id="336" w:author="Katherine Hayes" w:date="2023-05-12T17:01:00Z"/>
        </w:rPr>
      </w:pPr>
    </w:p>
    <w:p w14:paraId="4D4DAD77" w14:textId="77777777" w:rsidR="00A561E2" w:rsidRDefault="00A561E2" w:rsidP="008767C8">
      <w:pPr>
        <w:rPr>
          <w:del w:id="337" w:author="Katherine Hayes" w:date="2023-05-12T17:01:00Z"/>
        </w:rPr>
      </w:pPr>
    </w:p>
    <w:p w14:paraId="380495DB" w14:textId="77777777" w:rsidR="00A561E2" w:rsidRDefault="00A561E2" w:rsidP="008767C8">
      <w:pPr>
        <w:rPr>
          <w:del w:id="338" w:author="Katherine Hayes" w:date="2023-05-12T17:01:00Z"/>
        </w:rPr>
      </w:pPr>
    </w:p>
    <w:p w14:paraId="22F5D46B" w14:textId="77777777" w:rsidR="00A561E2" w:rsidRDefault="00A561E2" w:rsidP="008767C8">
      <w:pPr>
        <w:rPr>
          <w:del w:id="339" w:author="Katherine Hayes" w:date="2023-05-12T17:01:00Z"/>
        </w:rPr>
      </w:pPr>
    </w:p>
    <w:p w14:paraId="4BE2C8E3" w14:textId="77777777" w:rsidR="00A561E2" w:rsidRDefault="00A561E2" w:rsidP="008767C8">
      <w:pPr>
        <w:rPr>
          <w:del w:id="340" w:author="Katherine Hayes" w:date="2023-05-12T17:01:00Z"/>
        </w:rPr>
      </w:pPr>
    </w:p>
    <w:p w14:paraId="56419942" w14:textId="77777777" w:rsidR="00A561E2" w:rsidRDefault="00A561E2" w:rsidP="008767C8">
      <w:pPr>
        <w:rPr>
          <w:del w:id="341" w:author="Katherine Hayes" w:date="2023-05-12T17:01:00Z"/>
        </w:rPr>
      </w:pPr>
    </w:p>
    <w:p w14:paraId="2DA16F4A" w14:textId="77777777" w:rsidR="00A561E2" w:rsidRDefault="00A561E2" w:rsidP="008767C8">
      <w:pPr>
        <w:rPr>
          <w:del w:id="342" w:author="Katherine Hayes" w:date="2023-05-12T17:01:00Z"/>
        </w:rPr>
      </w:pPr>
    </w:p>
    <w:p w14:paraId="25373C75" w14:textId="77777777" w:rsidR="00A561E2" w:rsidRDefault="00A561E2" w:rsidP="008767C8">
      <w:pPr>
        <w:rPr>
          <w:del w:id="343" w:author="Katherine Hayes" w:date="2023-05-12T17:01:00Z"/>
        </w:rPr>
      </w:pPr>
    </w:p>
    <w:p w14:paraId="53170E6C" w14:textId="77777777" w:rsidR="00A561E2" w:rsidRDefault="00A561E2" w:rsidP="008767C8">
      <w:pPr>
        <w:rPr>
          <w:del w:id="344" w:author="Katherine Hayes" w:date="2023-05-12T17:01:00Z"/>
        </w:rPr>
      </w:pPr>
    </w:p>
    <w:p w14:paraId="36912EBC" w14:textId="77777777" w:rsidR="00A561E2" w:rsidRDefault="00A561E2" w:rsidP="008767C8">
      <w:pPr>
        <w:rPr>
          <w:del w:id="345" w:author="Katherine Hayes" w:date="2023-05-12T17:01:00Z"/>
        </w:rPr>
      </w:pPr>
    </w:p>
    <w:p w14:paraId="7ABAB28B" w14:textId="77777777" w:rsidR="00A561E2" w:rsidRDefault="00A561E2" w:rsidP="008767C8">
      <w:pPr>
        <w:rPr>
          <w:del w:id="346" w:author="Katherine Hayes" w:date="2023-05-12T17:01:00Z"/>
        </w:rPr>
      </w:pPr>
    </w:p>
    <w:p w14:paraId="67606CF0" w14:textId="77777777" w:rsidR="00A561E2" w:rsidRDefault="00A561E2" w:rsidP="008767C8">
      <w:pPr>
        <w:rPr>
          <w:del w:id="347" w:author="Katherine Hayes" w:date="2023-05-12T17:01:00Z"/>
        </w:rPr>
      </w:pPr>
    </w:p>
    <w:p w14:paraId="7940297F" w14:textId="77777777" w:rsidR="00A561E2" w:rsidRDefault="00A561E2" w:rsidP="008767C8">
      <w:pPr>
        <w:rPr>
          <w:del w:id="348" w:author="Katherine Hayes" w:date="2023-05-12T17:01:00Z"/>
        </w:rPr>
      </w:pPr>
    </w:p>
    <w:p w14:paraId="2D84E613" w14:textId="77777777" w:rsidR="00A561E2" w:rsidRDefault="00A561E2" w:rsidP="008767C8">
      <w:pPr>
        <w:rPr>
          <w:del w:id="349" w:author="Katherine Hayes" w:date="2023-05-12T17:01:00Z"/>
        </w:rPr>
      </w:pPr>
    </w:p>
    <w:p w14:paraId="34ACC188" w14:textId="77777777" w:rsidR="00A561E2" w:rsidRDefault="00A561E2" w:rsidP="008767C8">
      <w:pPr>
        <w:rPr>
          <w:del w:id="350" w:author="Katherine Hayes" w:date="2023-05-12T17:01:00Z"/>
        </w:rPr>
      </w:pPr>
    </w:p>
    <w:p w14:paraId="0101CF4B" w14:textId="47BFD403" w:rsidR="008767C8" w:rsidRPr="00087CBD" w:rsidRDefault="008767C8" w:rsidP="00087CBD">
      <w:pPr>
        <w:rPr>
          <w:rFonts w:eastAsia="MS Mincho"/>
          <w:bCs/>
        </w:rPr>
      </w:pPr>
      <w:del w:id="351" w:author="Katherine Hayes" w:date="2023-05-12T17:01:00Z">
        <w:r w:rsidRPr="00735130">
          <w:delText xml:space="preserve">Table </w:delText>
        </w:r>
        <w:r>
          <w:delText>1</w:delText>
        </w:r>
        <w:r w:rsidRPr="00735130">
          <w:delText xml:space="preserve">. </w:delText>
        </w:r>
        <w:r>
          <w:delText xml:space="preserve">Environmental characteristics (mean </w:delText>
        </w:r>
        <w:r w:rsidRPr="000C7D8B">
          <w:delText>±</w:delText>
        </w:r>
        <w:r w:rsidRPr="00375518">
          <w:delText xml:space="preserve"> </w:delText>
        </w:r>
        <w:r>
          <w:delText>SE) of each plot in 2015</w:delText>
        </w:r>
        <w:r w:rsidRPr="00735130">
          <w:delText>.</w:delText>
        </w:r>
      </w:del>
    </w:p>
    <w:tbl>
      <w:tblPr>
        <w:tblStyle w:val="TableGrid"/>
        <w:tblW w:w="8531" w:type="dxa"/>
        <w:tblLook w:val="04A0" w:firstRow="1" w:lastRow="0" w:firstColumn="1" w:lastColumn="0" w:noHBand="0" w:noVBand="1"/>
      </w:tblPr>
      <w:tblGrid>
        <w:gridCol w:w="1405"/>
        <w:gridCol w:w="1194"/>
        <w:gridCol w:w="1293"/>
        <w:gridCol w:w="1414"/>
        <w:gridCol w:w="1249"/>
        <w:gridCol w:w="1976"/>
      </w:tblGrid>
      <w:tr w:rsidR="00087CBD" w14:paraId="3C2E7033" w14:textId="77777777" w:rsidTr="00087CBD">
        <w:tc>
          <w:tcPr>
            <w:tcW w:w="8531" w:type="dxa"/>
            <w:gridSpan w:val="6"/>
            <w:tcBorders>
              <w:top w:val="nil"/>
              <w:left w:val="nil"/>
              <w:bottom w:val="single" w:sz="18" w:space="0" w:color="auto"/>
              <w:right w:val="nil"/>
            </w:tcBorders>
          </w:tcPr>
          <w:p w14:paraId="3B7615C8" w14:textId="153BE9CC" w:rsidR="00953C76" w:rsidRPr="008722AE" w:rsidRDefault="00953C76" w:rsidP="008722AE">
            <w:pPr>
              <w:spacing w:before="240" w:line="240" w:lineRule="auto"/>
              <w:rPr>
                <w:sz w:val="24"/>
                <w:szCs w:val="24"/>
              </w:rPr>
            </w:pPr>
            <w:r w:rsidRPr="008722AE">
              <w:rPr>
                <w:sz w:val="24"/>
                <w:szCs w:val="24"/>
                <w:lang w:val="en-US"/>
              </w:rPr>
              <w:t>Table 1. Environmental characteristics (mean ± SE) of each plot in 2015.</w:t>
            </w:r>
          </w:p>
        </w:tc>
      </w:tr>
      <w:tr w:rsidR="008767C8" w14:paraId="6D36EB29" w14:textId="77777777" w:rsidTr="00953C76">
        <w:tc>
          <w:tcPr>
            <w:tcW w:w="1405" w:type="dxa"/>
            <w:tcBorders>
              <w:top w:val="single" w:sz="18" w:space="0" w:color="auto"/>
              <w:left w:val="nil"/>
              <w:bottom w:val="single" w:sz="18" w:space="0" w:color="auto"/>
              <w:right w:val="nil"/>
            </w:tcBorders>
          </w:tcPr>
          <w:p w14:paraId="3D7A28E5" w14:textId="77777777" w:rsidR="008767C8" w:rsidRPr="00375518" w:rsidRDefault="008767C8" w:rsidP="008722AE">
            <w:pPr>
              <w:spacing w:line="240" w:lineRule="auto"/>
              <w:rPr>
                <w:sz w:val="24"/>
                <w:szCs w:val="24"/>
              </w:rPr>
            </w:pPr>
            <w:r w:rsidRPr="00375518">
              <w:rPr>
                <w:sz w:val="24"/>
                <w:szCs w:val="24"/>
              </w:rPr>
              <w:t>Site</w:t>
            </w:r>
          </w:p>
        </w:tc>
        <w:tc>
          <w:tcPr>
            <w:tcW w:w="1194" w:type="dxa"/>
            <w:tcBorders>
              <w:top w:val="single" w:sz="18" w:space="0" w:color="auto"/>
              <w:left w:val="nil"/>
              <w:bottom w:val="single" w:sz="18" w:space="0" w:color="auto"/>
              <w:right w:val="nil"/>
            </w:tcBorders>
          </w:tcPr>
          <w:p w14:paraId="127FA475" w14:textId="77777777" w:rsidR="008767C8" w:rsidRPr="005E3A53" w:rsidRDefault="008767C8" w:rsidP="008722AE">
            <w:pPr>
              <w:spacing w:line="240" w:lineRule="auto"/>
              <w:rPr>
                <w:sz w:val="24"/>
                <w:szCs w:val="24"/>
              </w:rPr>
            </w:pPr>
            <w:r w:rsidRPr="005E3A53">
              <w:rPr>
                <w:sz w:val="24"/>
                <w:szCs w:val="24"/>
              </w:rPr>
              <w:t>Plot</w:t>
            </w:r>
          </w:p>
        </w:tc>
        <w:tc>
          <w:tcPr>
            <w:tcW w:w="1293" w:type="dxa"/>
            <w:tcBorders>
              <w:top w:val="single" w:sz="18" w:space="0" w:color="auto"/>
              <w:left w:val="nil"/>
              <w:bottom w:val="single" w:sz="18" w:space="0" w:color="auto"/>
              <w:right w:val="nil"/>
            </w:tcBorders>
          </w:tcPr>
          <w:p w14:paraId="45D4DDC4" w14:textId="77777777" w:rsidR="008767C8" w:rsidRPr="00375518" w:rsidRDefault="008767C8" w:rsidP="008722AE">
            <w:pPr>
              <w:spacing w:line="240" w:lineRule="auto"/>
              <w:jc w:val="center"/>
              <w:rPr>
                <w:sz w:val="24"/>
                <w:szCs w:val="24"/>
              </w:rPr>
            </w:pPr>
            <w:r w:rsidRPr="00375518">
              <w:rPr>
                <w:sz w:val="24"/>
                <w:szCs w:val="24"/>
              </w:rPr>
              <w:t>pH</w:t>
            </w:r>
          </w:p>
        </w:tc>
        <w:tc>
          <w:tcPr>
            <w:tcW w:w="1414" w:type="dxa"/>
            <w:tcBorders>
              <w:top w:val="single" w:sz="18" w:space="0" w:color="auto"/>
              <w:left w:val="nil"/>
              <w:bottom w:val="single" w:sz="18" w:space="0" w:color="auto"/>
              <w:right w:val="nil"/>
            </w:tcBorders>
          </w:tcPr>
          <w:p w14:paraId="124C8A10" w14:textId="77777777" w:rsidR="008767C8" w:rsidRPr="00375518" w:rsidRDefault="008767C8" w:rsidP="008722AE">
            <w:pPr>
              <w:spacing w:line="240" w:lineRule="auto"/>
              <w:jc w:val="center"/>
              <w:rPr>
                <w:sz w:val="24"/>
                <w:szCs w:val="24"/>
              </w:rPr>
            </w:pPr>
            <w:r w:rsidRPr="00375518">
              <w:rPr>
                <w:sz w:val="24"/>
                <w:szCs w:val="24"/>
              </w:rPr>
              <w:t>Organic layer</w:t>
            </w:r>
          </w:p>
          <w:p w14:paraId="1D5943D5" w14:textId="77777777" w:rsidR="008767C8" w:rsidRPr="00375518" w:rsidRDefault="008767C8" w:rsidP="008722AE">
            <w:pPr>
              <w:spacing w:line="240" w:lineRule="auto"/>
              <w:jc w:val="center"/>
              <w:rPr>
                <w:sz w:val="24"/>
                <w:szCs w:val="24"/>
              </w:rPr>
            </w:pPr>
            <w:r w:rsidRPr="00375518">
              <w:rPr>
                <w:sz w:val="24"/>
                <w:szCs w:val="24"/>
              </w:rPr>
              <w:t>depth (cm)</w:t>
            </w:r>
          </w:p>
        </w:tc>
        <w:tc>
          <w:tcPr>
            <w:tcW w:w="1249" w:type="dxa"/>
            <w:tcBorders>
              <w:top w:val="single" w:sz="18" w:space="0" w:color="auto"/>
              <w:left w:val="nil"/>
              <w:bottom w:val="single" w:sz="18" w:space="0" w:color="auto"/>
              <w:right w:val="nil"/>
            </w:tcBorders>
          </w:tcPr>
          <w:p w14:paraId="048C08D1" w14:textId="77777777" w:rsidR="008767C8" w:rsidRPr="00375518" w:rsidRDefault="008767C8" w:rsidP="008722AE">
            <w:pPr>
              <w:spacing w:line="240" w:lineRule="auto"/>
              <w:jc w:val="center"/>
              <w:rPr>
                <w:sz w:val="24"/>
                <w:szCs w:val="24"/>
              </w:rPr>
            </w:pPr>
            <w:r w:rsidRPr="00375518">
              <w:rPr>
                <w:sz w:val="24"/>
                <w:szCs w:val="24"/>
              </w:rPr>
              <w:t>Moisture</w:t>
            </w:r>
            <w:r w:rsidRPr="00720C66">
              <w:rPr>
                <w:sz w:val="24"/>
                <w:szCs w:val="24"/>
                <w:vertAlign w:val="superscript"/>
              </w:rPr>
              <w:t>+</w:t>
            </w:r>
          </w:p>
        </w:tc>
        <w:tc>
          <w:tcPr>
            <w:tcW w:w="1976" w:type="dxa"/>
            <w:tcBorders>
              <w:top w:val="single" w:sz="18" w:space="0" w:color="auto"/>
              <w:left w:val="nil"/>
              <w:bottom w:val="single" w:sz="18" w:space="0" w:color="auto"/>
              <w:right w:val="nil"/>
            </w:tcBorders>
          </w:tcPr>
          <w:p w14:paraId="0B3AE384" w14:textId="77777777" w:rsidR="008767C8" w:rsidRPr="00F72898" w:rsidRDefault="008767C8" w:rsidP="008722AE">
            <w:pPr>
              <w:spacing w:line="240" w:lineRule="auto"/>
              <w:jc w:val="center"/>
              <w:rPr>
                <w:sz w:val="24"/>
                <w:szCs w:val="24"/>
              </w:rPr>
            </w:pPr>
            <w:r w:rsidRPr="00F72898">
              <w:rPr>
                <w:sz w:val="24"/>
                <w:szCs w:val="24"/>
              </w:rPr>
              <w:t>Summer soil temperature (°</w:t>
            </w:r>
            <w:proofErr w:type="gramStart"/>
            <w:r w:rsidRPr="00F72898">
              <w:rPr>
                <w:sz w:val="24"/>
                <w:szCs w:val="24"/>
              </w:rPr>
              <w:t>C)</w:t>
            </w:r>
            <w:r w:rsidRPr="00720C66">
              <w:rPr>
                <w:sz w:val="24"/>
                <w:szCs w:val="24"/>
                <w:vertAlign w:val="superscript"/>
              </w:rPr>
              <w:t>Ψ</w:t>
            </w:r>
            <w:proofErr w:type="gramEnd"/>
          </w:p>
        </w:tc>
      </w:tr>
      <w:tr w:rsidR="008767C8" w14:paraId="77589729" w14:textId="77777777" w:rsidTr="00953C76">
        <w:tc>
          <w:tcPr>
            <w:tcW w:w="1405" w:type="dxa"/>
            <w:tcBorders>
              <w:top w:val="single" w:sz="18" w:space="0" w:color="auto"/>
              <w:left w:val="nil"/>
              <w:bottom w:val="nil"/>
              <w:right w:val="nil"/>
            </w:tcBorders>
          </w:tcPr>
          <w:p w14:paraId="6EE8642D" w14:textId="77777777" w:rsidR="008767C8" w:rsidRPr="00375518" w:rsidRDefault="008767C8" w:rsidP="008722AE">
            <w:pPr>
              <w:spacing w:line="240" w:lineRule="auto"/>
              <w:rPr>
                <w:sz w:val="24"/>
                <w:szCs w:val="24"/>
              </w:rPr>
            </w:pPr>
            <w:r>
              <w:rPr>
                <w:sz w:val="24"/>
                <w:szCs w:val="24"/>
              </w:rPr>
              <w:t>BF72</w:t>
            </w:r>
          </w:p>
        </w:tc>
        <w:tc>
          <w:tcPr>
            <w:tcW w:w="1194" w:type="dxa"/>
            <w:tcBorders>
              <w:top w:val="single" w:sz="18" w:space="0" w:color="auto"/>
              <w:left w:val="nil"/>
              <w:bottom w:val="nil"/>
              <w:right w:val="nil"/>
            </w:tcBorders>
          </w:tcPr>
          <w:p w14:paraId="6457FBEB"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top w:val="single" w:sz="18" w:space="0" w:color="auto"/>
              <w:left w:val="nil"/>
              <w:bottom w:val="nil"/>
              <w:right w:val="nil"/>
            </w:tcBorders>
          </w:tcPr>
          <w:p w14:paraId="1E686407"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top w:val="single" w:sz="18" w:space="0" w:color="auto"/>
              <w:left w:val="nil"/>
              <w:bottom w:val="nil"/>
              <w:right w:val="nil"/>
            </w:tcBorders>
          </w:tcPr>
          <w:p w14:paraId="25D22B79" w14:textId="77777777" w:rsidR="008767C8" w:rsidRPr="00375518" w:rsidRDefault="008767C8" w:rsidP="008722AE">
            <w:pPr>
              <w:spacing w:line="240" w:lineRule="auto"/>
              <w:jc w:val="center"/>
              <w:rPr>
                <w:sz w:val="24"/>
                <w:szCs w:val="24"/>
              </w:rPr>
            </w:pPr>
            <w:r w:rsidRPr="00375518">
              <w:rPr>
                <w:sz w:val="24"/>
                <w:szCs w:val="24"/>
              </w:rPr>
              <w:t>6.5</w:t>
            </w:r>
            <w:r w:rsidRPr="00375518">
              <w:rPr>
                <w:rFonts w:eastAsia="Times New Roman"/>
                <w:color w:val="000000"/>
                <w:sz w:val="24"/>
                <w:szCs w:val="24"/>
              </w:rPr>
              <w:t xml:space="preserve"> </w:t>
            </w:r>
            <w:r>
              <w:rPr>
                <w:sz w:val="24"/>
                <w:szCs w:val="24"/>
              </w:rPr>
              <w:t>± 0.8</w:t>
            </w:r>
          </w:p>
        </w:tc>
        <w:tc>
          <w:tcPr>
            <w:tcW w:w="1249" w:type="dxa"/>
            <w:tcBorders>
              <w:top w:val="single" w:sz="18" w:space="0" w:color="auto"/>
              <w:left w:val="nil"/>
              <w:bottom w:val="nil"/>
              <w:right w:val="nil"/>
            </w:tcBorders>
          </w:tcPr>
          <w:p w14:paraId="0ADA8D03" w14:textId="77777777" w:rsidR="008767C8" w:rsidRPr="00375518" w:rsidRDefault="008767C8" w:rsidP="008722AE">
            <w:pPr>
              <w:spacing w:line="240" w:lineRule="auto"/>
              <w:jc w:val="center"/>
              <w:rPr>
                <w:sz w:val="24"/>
                <w:szCs w:val="24"/>
              </w:rPr>
            </w:pPr>
            <w:r w:rsidRPr="00375518">
              <w:rPr>
                <w:sz w:val="24"/>
                <w:szCs w:val="24"/>
              </w:rPr>
              <w:t>29.9</w:t>
            </w:r>
            <w:r>
              <w:rPr>
                <w:sz w:val="24"/>
                <w:szCs w:val="24"/>
                <w:vertAlign w:val="superscript"/>
              </w:rPr>
              <w:t>1</w:t>
            </w:r>
            <w:r w:rsidRPr="00375518">
              <w:rPr>
                <w:rFonts w:eastAsia="Times New Roman"/>
                <w:color w:val="000000"/>
                <w:sz w:val="24"/>
                <w:szCs w:val="24"/>
              </w:rPr>
              <w:t xml:space="preserve"> </w:t>
            </w:r>
          </w:p>
        </w:tc>
        <w:tc>
          <w:tcPr>
            <w:tcW w:w="1976" w:type="dxa"/>
            <w:tcBorders>
              <w:top w:val="single" w:sz="18" w:space="0" w:color="auto"/>
              <w:left w:val="nil"/>
              <w:bottom w:val="nil"/>
              <w:right w:val="nil"/>
            </w:tcBorders>
          </w:tcPr>
          <w:p w14:paraId="7D606D93" w14:textId="77777777" w:rsidR="008767C8" w:rsidRPr="00F72898" w:rsidRDefault="008767C8" w:rsidP="008722AE">
            <w:pPr>
              <w:spacing w:line="240" w:lineRule="auto"/>
              <w:jc w:val="center"/>
              <w:rPr>
                <w:sz w:val="24"/>
                <w:szCs w:val="24"/>
              </w:rPr>
            </w:pPr>
            <w:r>
              <w:rPr>
                <w:sz w:val="24"/>
                <w:szCs w:val="24"/>
              </w:rPr>
              <w:t>6.7</w:t>
            </w:r>
          </w:p>
        </w:tc>
      </w:tr>
      <w:tr w:rsidR="008767C8" w14:paraId="700915DE" w14:textId="77777777" w:rsidTr="00953C76">
        <w:tc>
          <w:tcPr>
            <w:tcW w:w="1405" w:type="dxa"/>
            <w:tcBorders>
              <w:top w:val="nil"/>
              <w:left w:val="nil"/>
              <w:right w:val="nil"/>
            </w:tcBorders>
          </w:tcPr>
          <w:p w14:paraId="1CABFC5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0CFCD74C"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5ADC46D7"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2</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F9683D7"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3.0</w:t>
            </w:r>
          </w:p>
        </w:tc>
        <w:tc>
          <w:tcPr>
            <w:tcW w:w="1249" w:type="dxa"/>
            <w:tcBorders>
              <w:top w:val="nil"/>
              <w:left w:val="nil"/>
              <w:right w:val="nil"/>
            </w:tcBorders>
          </w:tcPr>
          <w:p w14:paraId="5C4CB1DC" w14:textId="77777777" w:rsidR="008767C8" w:rsidRPr="00375518" w:rsidRDefault="008767C8" w:rsidP="008722AE">
            <w:pPr>
              <w:spacing w:line="240" w:lineRule="auto"/>
              <w:jc w:val="center"/>
              <w:rPr>
                <w:sz w:val="24"/>
                <w:szCs w:val="24"/>
              </w:rPr>
            </w:pPr>
            <w:r w:rsidRPr="00375518">
              <w:rPr>
                <w:sz w:val="24"/>
                <w:szCs w:val="24"/>
              </w:rPr>
              <w:t>29.</w:t>
            </w:r>
            <w:r>
              <w:rPr>
                <w:sz w:val="24"/>
                <w:szCs w:val="24"/>
              </w:rPr>
              <w:t>6</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05502E33" w14:textId="77777777" w:rsidR="008767C8" w:rsidRPr="00F72898" w:rsidRDefault="008767C8" w:rsidP="008722AE">
            <w:pPr>
              <w:spacing w:line="240" w:lineRule="auto"/>
              <w:jc w:val="center"/>
              <w:rPr>
                <w:sz w:val="24"/>
                <w:szCs w:val="24"/>
              </w:rPr>
            </w:pPr>
            <w:r>
              <w:rPr>
                <w:sz w:val="24"/>
                <w:szCs w:val="24"/>
              </w:rPr>
              <w:t>7.2</w:t>
            </w:r>
          </w:p>
        </w:tc>
      </w:tr>
      <w:tr w:rsidR="008767C8" w14:paraId="1154D253" w14:textId="77777777" w:rsidTr="00953C76">
        <w:tc>
          <w:tcPr>
            <w:tcW w:w="1405" w:type="dxa"/>
            <w:tcBorders>
              <w:left w:val="nil"/>
              <w:bottom w:val="nil"/>
              <w:right w:val="nil"/>
            </w:tcBorders>
          </w:tcPr>
          <w:p w14:paraId="2798E075" w14:textId="77777777" w:rsidR="008767C8" w:rsidRPr="00375518" w:rsidRDefault="008767C8" w:rsidP="008722AE">
            <w:pPr>
              <w:spacing w:line="240" w:lineRule="auto"/>
              <w:rPr>
                <w:sz w:val="24"/>
                <w:szCs w:val="24"/>
              </w:rPr>
            </w:pPr>
            <w:r>
              <w:rPr>
                <w:sz w:val="24"/>
                <w:szCs w:val="24"/>
              </w:rPr>
              <w:t>BF76</w:t>
            </w:r>
          </w:p>
        </w:tc>
        <w:tc>
          <w:tcPr>
            <w:tcW w:w="1194" w:type="dxa"/>
            <w:tcBorders>
              <w:left w:val="nil"/>
              <w:bottom w:val="nil"/>
              <w:right w:val="nil"/>
            </w:tcBorders>
          </w:tcPr>
          <w:p w14:paraId="2EE7B741"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6E0EC9" w14:textId="77777777" w:rsidR="008767C8" w:rsidRPr="00375518" w:rsidRDefault="008767C8" w:rsidP="008722AE">
            <w:pPr>
              <w:spacing w:line="240" w:lineRule="auto"/>
              <w:jc w:val="center"/>
              <w:rPr>
                <w:sz w:val="24"/>
                <w:szCs w:val="24"/>
              </w:rPr>
            </w:pPr>
            <w:r w:rsidRPr="00375518">
              <w:rPr>
                <w:sz w:val="24"/>
                <w:szCs w:val="24"/>
              </w:rPr>
              <w:t>3.5</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3B39E426" w14:textId="77777777" w:rsidR="008767C8" w:rsidRPr="00375518" w:rsidRDefault="008767C8" w:rsidP="008722AE">
            <w:pPr>
              <w:spacing w:line="240" w:lineRule="auto"/>
              <w:jc w:val="center"/>
              <w:rPr>
                <w:sz w:val="24"/>
                <w:szCs w:val="24"/>
              </w:rPr>
            </w:pPr>
            <w:r w:rsidRPr="00375518">
              <w:rPr>
                <w:sz w:val="24"/>
                <w:szCs w:val="24"/>
              </w:rPr>
              <w:t>2.8</w:t>
            </w:r>
            <w:r w:rsidRPr="00375518">
              <w:rPr>
                <w:rFonts w:eastAsia="Times New Roman"/>
                <w:color w:val="000000"/>
                <w:sz w:val="24"/>
                <w:szCs w:val="24"/>
              </w:rPr>
              <w:t xml:space="preserve"> </w:t>
            </w:r>
            <w:r>
              <w:rPr>
                <w:sz w:val="24"/>
                <w:szCs w:val="24"/>
              </w:rPr>
              <w:t>± 0.4</w:t>
            </w:r>
          </w:p>
        </w:tc>
        <w:tc>
          <w:tcPr>
            <w:tcW w:w="1249" w:type="dxa"/>
            <w:tcBorders>
              <w:left w:val="nil"/>
              <w:bottom w:val="nil"/>
              <w:right w:val="nil"/>
            </w:tcBorders>
          </w:tcPr>
          <w:p w14:paraId="36F2694F" w14:textId="77777777" w:rsidR="008767C8" w:rsidRPr="00375518" w:rsidRDefault="008767C8" w:rsidP="008722AE">
            <w:pPr>
              <w:spacing w:line="240" w:lineRule="auto"/>
              <w:jc w:val="center"/>
              <w:rPr>
                <w:sz w:val="24"/>
                <w:szCs w:val="24"/>
              </w:rPr>
            </w:pPr>
            <w:r w:rsidRPr="00375518">
              <w:rPr>
                <w:sz w:val="24"/>
                <w:szCs w:val="24"/>
              </w:rPr>
              <w:t>14.</w:t>
            </w:r>
            <w:r>
              <w:rPr>
                <w:sz w:val="24"/>
                <w:szCs w:val="24"/>
              </w:rPr>
              <w:t>7</w:t>
            </w:r>
            <w:r>
              <w:rPr>
                <w:sz w:val="24"/>
                <w:szCs w:val="24"/>
                <w:vertAlign w:val="superscript"/>
              </w:rPr>
              <w:t>2</w:t>
            </w:r>
            <w:r w:rsidRPr="00375518">
              <w:rPr>
                <w:rFonts w:eastAsia="Times New Roman"/>
                <w:color w:val="000000"/>
                <w:sz w:val="24"/>
                <w:szCs w:val="24"/>
              </w:rPr>
              <w:t xml:space="preserve"> </w:t>
            </w:r>
          </w:p>
        </w:tc>
        <w:tc>
          <w:tcPr>
            <w:tcW w:w="1976" w:type="dxa"/>
            <w:tcBorders>
              <w:left w:val="nil"/>
              <w:bottom w:val="nil"/>
              <w:right w:val="nil"/>
            </w:tcBorders>
          </w:tcPr>
          <w:p w14:paraId="0CBEDDEF" w14:textId="77777777" w:rsidR="008767C8" w:rsidRPr="00F72898" w:rsidRDefault="008767C8" w:rsidP="008722AE">
            <w:pPr>
              <w:spacing w:line="240" w:lineRule="auto"/>
              <w:jc w:val="center"/>
              <w:rPr>
                <w:sz w:val="24"/>
                <w:szCs w:val="24"/>
              </w:rPr>
            </w:pPr>
            <w:r>
              <w:rPr>
                <w:sz w:val="24"/>
                <w:szCs w:val="24"/>
              </w:rPr>
              <w:t>6.2</w:t>
            </w:r>
          </w:p>
        </w:tc>
      </w:tr>
      <w:tr w:rsidR="008767C8" w14:paraId="11DA0993" w14:textId="77777777" w:rsidTr="00953C76">
        <w:tc>
          <w:tcPr>
            <w:tcW w:w="1405" w:type="dxa"/>
            <w:tcBorders>
              <w:top w:val="nil"/>
              <w:left w:val="nil"/>
              <w:right w:val="nil"/>
            </w:tcBorders>
          </w:tcPr>
          <w:p w14:paraId="7E156BF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16DC4E02"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1CA963B1" w14:textId="77777777" w:rsidR="008767C8" w:rsidRPr="00375518" w:rsidRDefault="008767C8" w:rsidP="008722AE">
            <w:pPr>
              <w:spacing w:line="240" w:lineRule="auto"/>
              <w:jc w:val="center"/>
              <w:rPr>
                <w:sz w:val="24"/>
                <w:szCs w:val="24"/>
              </w:rPr>
            </w:pPr>
            <w:r w:rsidRPr="00375518">
              <w:rPr>
                <w:sz w:val="24"/>
                <w:szCs w:val="24"/>
              </w:rPr>
              <w:t>3.2</w:t>
            </w:r>
            <w:r w:rsidRPr="00375518">
              <w:rPr>
                <w:rFonts w:eastAsia="Times New Roman"/>
                <w:color w:val="000000"/>
                <w:sz w:val="24"/>
                <w:szCs w:val="24"/>
              </w:rPr>
              <w:t xml:space="preserve"> </w:t>
            </w:r>
            <w:r>
              <w:rPr>
                <w:sz w:val="24"/>
                <w:szCs w:val="24"/>
              </w:rPr>
              <w:t>± 0.0</w:t>
            </w:r>
          </w:p>
        </w:tc>
        <w:tc>
          <w:tcPr>
            <w:tcW w:w="1414" w:type="dxa"/>
            <w:tcBorders>
              <w:top w:val="nil"/>
              <w:left w:val="nil"/>
              <w:right w:val="nil"/>
            </w:tcBorders>
          </w:tcPr>
          <w:p w14:paraId="29624349" w14:textId="77777777" w:rsidR="008767C8" w:rsidRPr="00375518" w:rsidRDefault="008767C8" w:rsidP="008722AE">
            <w:pPr>
              <w:spacing w:line="240" w:lineRule="auto"/>
              <w:jc w:val="center"/>
              <w:rPr>
                <w:sz w:val="24"/>
                <w:szCs w:val="24"/>
              </w:rPr>
            </w:pPr>
            <w:r w:rsidRPr="00375518">
              <w:rPr>
                <w:sz w:val="24"/>
                <w:szCs w:val="24"/>
              </w:rPr>
              <w:t>5.0</w:t>
            </w:r>
            <w:r w:rsidRPr="00375518">
              <w:rPr>
                <w:rFonts w:eastAsia="Times New Roman"/>
                <w:color w:val="000000"/>
                <w:sz w:val="24"/>
                <w:szCs w:val="24"/>
              </w:rPr>
              <w:t xml:space="preserve"> </w:t>
            </w:r>
            <w:r w:rsidRPr="00375518">
              <w:rPr>
                <w:sz w:val="24"/>
                <w:szCs w:val="24"/>
              </w:rPr>
              <w:t xml:space="preserve">± </w:t>
            </w:r>
            <w:r>
              <w:rPr>
                <w:sz w:val="24"/>
                <w:szCs w:val="24"/>
              </w:rPr>
              <w:t>1.3</w:t>
            </w:r>
          </w:p>
        </w:tc>
        <w:tc>
          <w:tcPr>
            <w:tcW w:w="1249" w:type="dxa"/>
            <w:tcBorders>
              <w:top w:val="nil"/>
              <w:left w:val="nil"/>
              <w:right w:val="nil"/>
            </w:tcBorders>
          </w:tcPr>
          <w:p w14:paraId="39BC1406" w14:textId="77777777" w:rsidR="008767C8" w:rsidRPr="00375518" w:rsidRDefault="008767C8" w:rsidP="008722AE">
            <w:pPr>
              <w:spacing w:line="240" w:lineRule="auto"/>
              <w:jc w:val="center"/>
              <w:rPr>
                <w:sz w:val="24"/>
                <w:szCs w:val="24"/>
              </w:rPr>
            </w:pPr>
            <w:r w:rsidRPr="00375518">
              <w:rPr>
                <w:sz w:val="24"/>
                <w:szCs w:val="24"/>
              </w:rPr>
              <w:t>3.0</w:t>
            </w:r>
            <w:r>
              <w:rPr>
                <w:sz w:val="24"/>
                <w:szCs w:val="24"/>
                <w:vertAlign w:val="superscript"/>
              </w:rPr>
              <w:t>3</w:t>
            </w:r>
            <w:r w:rsidRPr="00375518">
              <w:rPr>
                <w:rFonts w:eastAsia="Times New Roman"/>
                <w:color w:val="000000"/>
                <w:sz w:val="24"/>
                <w:szCs w:val="24"/>
              </w:rPr>
              <w:t xml:space="preserve"> </w:t>
            </w:r>
          </w:p>
        </w:tc>
        <w:tc>
          <w:tcPr>
            <w:tcW w:w="1976" w:type="dxa"/>
            <w:tcBorders>
              <w:top w:val="nil"/>
              <w:left w:val="nil"/>
              <w:right w:val="nil"/>
            </w:tcBorders>
          </w:tcPr>
          <w:p w14:paraId="7F58EF1C" w14:textId="77777777" w:rsidR="008767C8" w:rsidRPr="00F72898" w:rsidRDefault="008767C8" w:rsidP="008722AE">
            <w:pPr>
              <w:spacing w:line="240" w:lineRule="auto"/>
              <w:jc w:val="center"/>
              <w:rPr>
                <w:sz w:val="24"/>
                <w:szCs w:val="24"/>
              </w:rPr>
            </w:pPr>
            <w:r>
              <w:rPr>
                <w:sz w:val="24"/>
                <w:szCs w:val="24"/>
              </w:rPr>
              <w:t>7.3</w:t>
            </w:r>
          </w:p>
        </w:tc>
      </w:tr>
      <w:tr w:rsidR="008767C8" w14:paraId="1C3F80DF" w14:textId="77777777" w:rsidTr="00953C76">
        <w:tc>
          <w:tcPr>
            <w:tcW w:w="1405" w:type="dxa"/>
            <w:tcBorders>
              <w:left w:val="nil"/>
              <w:bottom w:val="nil"/>
              <w:right w:val="nil"/>
            </w:tcBorders>
          </w:tcPr>
          <w:p w14:paraId="74ADFE60" w14:textId="77777777" w:rsidR="008767C8" w:rsidRPr="00375518" w:rsidRDefault="008767C8" w:rsidP="008722AE">
            <w:pPr>
              <w:spacing w:line="240" w:lineRule="auto"/>
              <w:rPr>
                <w:sz w:val="24"/>
                <w:szCs w:val="24"/>
              </w:rPr>
            </w:pPr>
            <w:r>
              <w:rPr>
                <w:sz w:val="24"/>
                <w:szCs w:val="24"/>
              </w:rPr>
              <w:t>BF77</w:t>
            </w:r>
          </w:p>
        </w:tc>
        <w:tc>
          <w:tcPr>
            <w:tcW w:w="1194" w:type="dxa"/>
            <w:tcBorders>
              <w:left w:val="nil"/>
              <w:bottom w:val="nil"/>
              <w:right w:val="nil"/>
            </w:tcBorders>
          </w:tcPr>
          <w:p w14:paraId="5204AEFF"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18BA4BE0"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left w:val="nil"/>
              <w:bottom w:val="nil"/>
              <w:right w:val="nil"/>
            </w:tcBorders>
          </w:tcPr>
          <w:p w14:paraId="3DFD7EAE"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0.8</w:t>
            </w:r>
          </w:p>
        </w:tc>
        <w:tc>
          <w:tcPr>
            <w:tcW w:w="1249" w:type="dxa"/>
            <w:tcBorders>
              <w:left w:val="nil"/>
              <w:bottom w:val="nil"/>
              <w:right w:val="nil"/>
            </w:tcBorders>
          </w:tcPr>
          <w:p w14:paraId="40F1BCCA" w14:textId="77777777" w:rsidR="008767C8" w:rsidRPr="00375518" w:rsidRDefault="008767C8" w:rsidP="008722AE">
            <w:pPr>
              <w:spacing w:line="240" w:lineRule="auto"/>
              <w:jc w:val="center"/>
              <w:rPr>
                <w:sz w:val="24"/>
                <w:szCs w:val="24"/>
              </w:rPr>
            </w:pPr>
            <w:r w:rsidRPr="00375518">
              <w:rPr>
                <w:sz w:val="24"/>
                <w:szCs w:val="24"/>
              </w:rPr>
              <w:t>45.</w:t>
            </w:r>
            <w:r>
              <w:rPr>
                <w:sz w:val="24"/>
                <w:szCs w:val="24"/>
              </w:rPr>
              <w:t>9</w:t>
            </w:r>
            <w:r>
              <w:rPr>
                <w:sz w:val="24"/>
                <w:szCs w:val="24"/>
                <w:vertAlign w:val="superscript"/>
              </w:rPr>
              <w:t>1</w:t>
            </w:r>
          </w:p>
        </w:tc>
        <w:tc>
          <w:tcPr>
            <w:tcW w:w="1976" w:type="dxa"/>
            <w:tcBorders>
              <w:left w:val="nil"/>
              <w:bottom w:val="nil"/>
              <w:right w:val="nil"/>
            </w:tcBorders>
          </w:tcPr>
          <w:p w14:paraId="14E47A96" w14:textId="77777777" w:rsidR="008767C8" w:rsidRPr="00F72898" w:rsidRDefault="008767C8" w:rsidP="008722AE">
            <w:pPr>
              <w:spacing w:line="240" w:lineRule="auto"/>
              <w:jc w:val="center"/>
              <w:rPr>
                <w:sz w:val="24"/>
                <w:szCs w:val="24"/>
              </w:rPr>
            </w:pPr>
            <w:r>
              <w:rPr>
                <w:sz w:val="24"/>
                <w:szCs w:val="24"/>
              </w:rPr>
              <w:t>7.8</w:t>
            </w:r>
          </w:p>
        </w:tc>
      </w:tr>
      <w:tr w:rsidR="008767C8" w14:paraId="7C5F4FE6" w14:textId="77777777" w:rsidTr="00953C76">
        <w:tc>
          <w:tcPr>
            <w:tcW w:w="1405" w:type="dxa"/>
            <w:tcBorders>
              <w:top w:val="nil"/>
              <w:left w:val="nil"/>
              <w:right w:val="nil"/>
            </w:tcBorders>
          </w:tcPr>
          <w:p w14:paraId="4B3F9D37"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627F1547"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40603DE1"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7</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732A898" w14:textId="77777777" w:rsidR="008767C8" w:rsidRPr="00375518" w:rsidRDefault="008767C8" w:rsidP="008722AE">
            <w:pPr>
              <w:spacing w:line="240" w:lineRule="auto"/>
              <w:jc w:val="center"/>
              <w:rPr>
                <w:sz w:val="24"/>
                <w:szCs w:val="24"/>
              </w:rPr>
            </w:pPr>
            <w:r w:rsidRPr="00375518">
              <w:rPr>
                <w:sz w:val="24"/>
                <w:szCs w:val="24"/>
              </w:rPr>
              <w:t>8.</w:t>
            </w:r>
            <w:r>
              <w:rPr>
                <w:sz w:val="24"/>
                <w:szCs w:val="24"/>
              </w:rPr>
              <w:t>7</w:t>
            </w:r>
            <w:r w:rsidRPr="00375518">
              <w:rPr>
                <w:rFonts w:eastAsia="Times New Roman"/>
                <w:color w:val="000000"/>
                <w:sz w:val="24"/>
                <w:szCs w:val="24"/>
              </w:rPr>
              <w:t xml:space="preserve"> </w:t>
            </w:r>
            <w:r>
              <w:rPr>
                <w:sz w:val="24"/>
                <w:szCs w:val="24"/>
              </w:rPr>
              <w:t>± 0.4</w:t>
            </w:r>
          </w:p>
        </w:tc>
        <w:tc>
          <w:tcPr>
            <w:tcW w:w="1249" w:type="dxa"/>
            <w:tcBorders>
              <w:top w:val="nil"/>
              <w:left w:val="nil"/>
              <w:right w:val="nil"/>
            </w:tcBorders>
          </w:tcPr>
          <w:p w14:paraId="7D7AB079" w14:textId="77777777" w:rsidR="008767C8" w:rsidRPr="00375518" w:rsidRDefault="008767C8" w:rsidP="008722AE">
            <w:pPr>
              <w:spacing w:line="240" w:lineRule="auto"/>
              <w:jc w:val="center"/>
              <w:rPr>
                <w:sz w:val="24"/>
                <w:szCs w:val="24"/>
              </w:rPr>
            </w:pPr>
            <w:r w:rsidRPr="00375518">
              <w:rPr>
                <w:sz w:val="24"/>
                <w:szCs w:val="24"/>
              </w:rPr>
              <w:t>40.7</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66D10951" w14:textId="77777777" w:rsidR="008767C8" w:rsidRPr="00F72898" w:rsidRDefault="008767C8" w:rsidP="008722AE">
            <w:pPr>
              <w:spacing w:line="240" w:lineRule="auto"/>
              <w:jc w:val="center"/>
              <w:rPr>
                <w:sz w:val="24"/>
                <w:szCs w:val="24"/>
              </w:rPr>
            </w:pPr>
            <w:r>
              <w:rPr>
                <w:sz w:val="24"/>
                <w:szCs w:val="24"/>
              </w:rPr>
              <w:t>7.4</w:t>
            </w:r>
          </w:p>
        </w:tc>
      </w:tr>
      <w:tr w:rsidR="0021734D" w14:paraId="604B704D" w14:textId="77777777" w:rsidTr="00953C76">
        <w:tc>
          <w:tcPr>
            <w:tcW w:w="1405" w:type="dxa"/>
            <w:tcBorders>
              <w:left w:val="nil"/>
              <w:bottom w:val="nil"/>
              <w:right w:val="nil"/>
            </w:tcBorders>
          </w:tcPr>
          <w:p w14:paraId="6F8924D6" w14:textId="651B9897" w:rsidR="0021734D" w:rsidRPr="00375518" w:rsidRDefault="0021734D" w:rsidP="008722AE">
            <w:pPr>
              <w:spacing w:line="240" w:lineRule="auto"/>
              <w:rPr>
                <w:sz w:val="24"/>
                <w:szCs w:val="24"/>
              </w:rPr>
            </w:pPr>
            <w:r>
              <w:rPr>
                <w:sz w:val="24"/>
                <w:szCs w:val="24"/>
              </w:rPr>
              <w:t>BF84</w:t>
            </w:r>
          </w:p>
        </w:tc>
        <w:tc>
          <w:tcPr>
            <w:tcW w:w="1194" w:type="dxa"/>
            <w:tcBorders>
              <w:left w:val="nil"/>
              <w:bottom w:val="nil"/>
              <w:right w:val="nil"/>
            </w:tcBorders>
          </w:tcPr>
          <w:p w14:paraId="7B57105D" w14:textId="6EB9B3BE"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561BABE8" w14:textId="78E0972E" w:rsidR="0021734D" w:rsidRPr="00375518" w:rsidRDefault="0021734D" w:rsidP="008722AE">
            <w:pPr>
              <w:spacing w:line="240" w:lineRule="auto"/>
              <w:jc w:val="center"/>
              <w:rPr>
                <w:sz w:val="24"/>
                <w:szCs w:val="24"/>
              </w:rPr>
            </w:pPr>
            <w:r w:rsidRPr="00375518">
              <w:rPr>
                <w:sz w:val="24"/>
                <w:szCs w:val="24"/>
              </w:rPr>
              <w:t>3.9</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7E9EC150" w14:textId="6D4BAF84" w:rsidR="0021734D" w:rsidRPr="00375518" w:rsidRDefault="0021734D" w:rsidP="008722AE">
            <w:pPr>
              <w:spacing w:line="240" w:lineRule="auto"/>
              <w:jc w:val="center"/>
              <w:rPr>
                <w:sz w:val="24"/>
                <w:szCs w:val="24"/>
              </w:rPr>
            </w:pPr>
            <w:r>
              <w:rPr>
                <w:sz w:val="24"/>
                <w:szCs w:val="24"/>
              </w:rPr>
              <w:t>12.8 ± 4.2</w:t>
            </w:r>
          </w:p>
        </w:tc>
        <w:tc>
          <w:tcPr>
            <w:tcW w:w="1249" w:type="dxa"/>
            <w:tcBorders>
              <w:left w:val="nil"/>
              <w:bottom w:val="nil"/>
              <w:right w:val="nil"/>
            </w:tcBorders>
          </w:tcPr>
          <w:p w14:paraId="2B6B18B1" w14:textId="332C38EF" w:rsidR="0021734D" w:rsidRPr="00375518" w:rsidRDefault="0021734D" w:rsidP="008722AE">
            <w:pPr>
              <w:spacing w:line="240" w:lineRule="auto"/>
              <w:jc w:val="center"/>
              <w:rPr>
                <w:sz w:val="24"/>
                <w:szCs w:val="24"/>
              </w:rPr>
            </w:pPr>
            <w:r w:rsidRPr="00375518">
              <w:rPr>
                <w:sz w:val="24"/>
                <w:szCs w:val="24"/>
              </w:rPr>
              <w:t>47.1</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469F173E" w14:textId="4290E78A" w:rsidR="0021734D" w:rsidRPr="00F72898" w:rsidRDefault="0021734D" w:rsidP="008722AE">
            <w:pPr>
              <w:spacing w:line="240" w:lineRule="auto"/>
              <w:jc w:val="center"/>
              <w:rPr>
                <w:sz w:val="24"/>
                <w:szCs w:val="24"/>
              </w:rPr>
            </w:pPr>
            <w:r>
              <w:rPr>
                <w:sz w:val="24"/>
                <w:szCs w:val="24"/>
              </w:rPr>
              <w:t>4.0</w:t>
            </w:r>
          </w:p>
        </w:tc>
      </w:tr>
      <w:tr w:rsidR="0021734D" w14:paraId="22334796" w14:textId="77777777" w:rsidTr="00953C76">
        <w:tc>
          <w:tcPr>
            <w:tcW w:w="1405" w:type="dxa"/>
            <w:tcBorders>
              <w:top w:val="nil"/>
              <w:left w:val="nil"/>
              <w:right w:val="nil"/>
            </w:tcBorders>
          </w:tcPr>
          <w:p w14:paraId="49201E74" w14:textId="77777777" w:rsidR="0021734D" w:rsidRPr="00375518" w:rsidRDefault="0021734D" w:rsidP="008722AE">
            <w:pPr>
              <w:spacing w:line="240" w:lineRule="auto"/>
              <w:rPr>
                <w:sz w:val="24"/>
                <w:szCs w:val="24"/>
              </w:rPr>
            </w:pPr>
          </w:p>
        </w:tc>
        <w:tc>
          <w:tcPr>
            <w:tcW w:w="1194" w:type="dxa"/>
            <w:tcBorders>
              <w:top w:val="nil"/>
              <w:left w:val="nil"/>
              <w:right w:val="nil"/>
            </w:tcBorders>
          </w:tcPr>
          <w:p w14:paraId="703D11DE" w14:textId="0B9955EA" w:rsidR="0021734D" w:rsidRPr="005E3A53" w:rsidRDefault="0021734D"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71E367A8" w14:textId="68C3BF14" w:rsidR="0021734D" w:rsidRPr="00375518" w:rsidRDefault="0021734D" w:rsidP="008722AE">
            <w:pPr>
              <w:spacing w:line="240" w:lineRule="auto"/>
              <w:jc w:val="center"/>
              <w:rPr>
                <w:sz w:val="24"/>
                <w:szCs w:val="24"/>
              </w:rPr>
            </w:pPr>
            <w:r>
              <w:rPr>
                <w:sz w:val="24"/>
                <w:szCs w:val="24"/>
              </w:rPr>
              <w:t>4.0</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3C0C9B88" w14:textId="235F1666" w:rsidR="0021734D" w:rsidRPr="00375518" w:rsidRDefault="0021734D" w:rsidP="008722AE">
            <w:pPr>
              <w:spacing w:line="240" w:lineRule="auto"/>
              <w:jc w:val="center"/>
              <w:rPr>
                <w:sz w:val="24"/>
                <w:szCs w:val="24"/>
              </w:rPr>
            </w:pPr>
            <w:r w:rsidRPr="00375518">
              <w:rPr>
                <w:sz w:val="24"/>
                <w:szCs w:val="24"/>
              </w:rPr>
              <w:t>16.8</w:t>
            </w:r>
            <w:r w:rsidRPr="00375518">
              <w:rPr>
                <w:rFonts w:eastAsia="Times New Roman"/>
                <w:color w:val="000000"/>
                <w:sz w:val="24"/>
                <w:szCs w:val="24"/>
              </w:rPr>
              <w:t xml:space="preserve"> </w:t>
            </w:r>
            <w:r>
              <w:rPr>
                <w:sz w:val="24"/>
                <w:szCs w:val="24"/>
              </w:rPr>
              <w:t>± 1.0</w:t>
            </w:r>
          </w:p>
        </w:tc>
        <w:tc>
          <w:tcPr>
            <w:tcW w:w="1249" w:type="dxa"/>
            <w:tcBorders>
              <w:top w:val="nil"/>
              <w:left w:val="nil"/>
              <w:right w:val="nil"/>
            </w:tcBorders>
          </w:tcPr>
          <w:p w14:paraId="4AB781DA" w14:textId="0ECFAA81" w:rsidR="0021734D" w:rsidRPr="00375518" w:rsidRDefault="0021734D" w:rsidP="008722AE">
            <w:pPr>
              <w:spacing w:line="240" w:lineRule="auto"/>
              <w:jc w:val="center"/>
              <w:rPr>
                <w:sz w:val="24"/>
                <w:szCs w:val="24"/>
              </w:rPr>
            </w:pPr>
            <w:r w:rsidRPr="00375518">
              <w:rPr>
                <w:sz w:val="24"/>
                <w:szCs w:val="24"/>
              </w:rPr>
              <w:t>47.</w:t>
            </w:r>
            <w:r>
              <w:rPr>
                <w:sz w:val="24"/>
                <w:szCs w:val="24"/>
              </w:rPr>
              <w:t>1</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7CFD730A" w14:textId="53A21C4A" w:rsidR="0021734D" w:rsidRPr="00F72898" w:rsidRDefault="0021734D" w:rsidP="008722AE">
            <w:pPr>
              <w:spacing w:line="240" w:lineRule="auto"/>
              <w:jc w:val="center"/>
              <w:rPr>
                <w:sz w:val="24"/>
                <w:szCs w:val="24"/>
              </w:rPr>
            </w:pPr>
            <w:r>
              <w:rPr>
                <w:sz w:val="24"/>
                <w:szCs w:val="24"/>
              </w:rPr>
              <w:t>4.8</w:t>
            </w:r>
          </w:p>
        </w:tc>
      </w:tr>
      <w:tr w:rsidR="0021734D" w14:paraId="15B28859" w14:textId="77777777" w:rsidTr="00953C76">
        <w:tc>
          <w:tcPr>
            <w:tcW w:w="1405" w:type="dxa"/>
            <w:tcBorders>
              <w:left w:val="nil"/>
              <w:bottom w:val="nil"/>
              <w:right w:val="nil"/>
            </w:tcBorders>
          </w:tcPr>
          <w:p w14:paraId="244E1033" w14:textId="611A93B9" w:rsidR="0021734D" w:rsidRPr="00375518" w:rsidRDefault="0021734D" w:rsidP="008722AE">
            <w:pPr>
              <w:spacing w:line="240" w:lineRule="auto"/>
              <w:rPr>
                <w:sz w:val="24"/>
                <w:szCs w:val="24"/>
              </w:rPr>
            </w:pPr>
            <w:r>
              <w:rPr>
                <w:sz w:val="24"/>
                <w:szCs w:val="24"/>
              </w:rPr>
              <w:t>BF86</w:t>
            </w:r>
          </w:p>
        </w:tc>
        <w:tc>
          <w:tcPr>
            <w:tcW w:w="1194" w:type="dxa"/>
            <w:tcBorders>
              <w:left w:val="nil"/>
              <w:bottom w:val="nil"/>
              <w:right w:val="nil"/>
            </w:tcBorders>
          </w:tcPr>
          <w:p w14:paraId="61D02BAC" w14:textId="48F7AFA8"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2859B4" w14:textId="1171773A" w:rsidR="0021734D" w:rsidRPr="00375518" w:rsidRDefault="0021734D" w:rsidP="008722AE">
            <w:pPr>
              <w:spacing w:line="240" w:lineRule="auto"/>
              <w:jc w:val="center"/>
              <w:rPr>
                <w:sz w:val="24"/>
                <w:szCs w:val="24"/>
              </w:rPr>
            </w:pPr>
            <w:r>
              <w:rPr>
                <w:sz w:val="24"/>
                <w:szCs w:val="24"/>
              </w:rPr>
              <w:t>4.1 ± 0.1</w:t>
            </w:r>
          </w:p>
        </w:tc>
        <w:tc>
          <w:tcPr>
            <w:tcW w:w="1414" w:type="dxa"/>
            <w:tcBorders>
              <w:left w:val="nil"/>
              <w:bottom w:val="nil"/>
              <w:right w:val="nil"/>
            </w:tcBorders>
          </w:tcPr>
          <w:p w14:paraId="4905F74D" w14:textId="38863EBA" w:rsidR="0021734D" w:rsidRPr="00375518" w:rsidRDefault="0021734D" w:rsidP="008722AE">
            <w:pPr>
              <w:spacing w:line="240" w:lineRule="auto"/>
              <w:jc w:val="center"/>
              <w:rPr>
                <w:sz w:val="24"/>
                <w:szCs w:val="24"/>
              </w:rPr>
            </w:pPr>
            <w:r w:rsidRPr="00375518">
              <w:rPr>
                <w:sz w:val="24"/>
                <w:szCs w:val="24"/>
              </w:rPr>
              <w:t>5.8</w:t>
            </w:r>
            <w:r w:rsidRPr="00375518">
              <w:rPr>
                <w:rFonts w:eastAsia="Times New Roman"/>
                <w:color w:val="000000"/>
                <w:sz w:val="24"/>
                <w:szCs w:val="24"/>
              </w:rPr>
              <w:t xml:space="preserve"> </w:t>
            </w:r>
            <w:r>
              <w:rPr>
                <w:sz w:val="24"/>
                <w:szCs w:val="24"/>
              </w:rPr>
              <w:t>± 1.4</w:t>
            </w:r>
          </w:p>
        </w:tc>
        <w:tc>
          <w:tcPr>
            <w:tcW w:w="1249" w:type="dxa"/>
            <w:tcBorders>
              <w:left w:val="nil"/>
              <w:bottom w:val="nil"/>
              <w:right w:val="nil"/>
            </w:tcBorders>
          </w:tcPr>
          <w:p w14:paraId="04ED258F" w14:textId="575E8254" w:rsidR="0021734D" w:rsidRPr="00375518" w:rsidRDefault="0021734D" w:rsidP="008722AE">
            <w:pPr>
              <w:spacing w:line="240" w:lineRule="auto"/>
              <w:jc w:val="center"/>
              <w:rPr>
                <w:sz w:val="24"/>
                <w:szCs w:val="24"/>
              </w:rPr>
            </w:pPr>
            <w:r w:rsidRPr="00375518">
              <w:rPr>
                <w:sz w:val="24"/>
                <w:szCs w:val="24"/>
              </w:rPr>
              <w:t>25.2</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18C69799" w14:textId="72B1FB1C" w:rsidR="0021734D" w:rsidRPr="00F72898" w:rsidRDefault="0021734D" w:rsidP="008722AE">
            <w:pPr>
              <w:spacing w:line="240" w:lineRule="auto"/>
              <w:jc w:val="center"/>
              <w:rPr>
                <w:sz w:val="24"/>
                <w:szCs w:val="24"/>
              </w:rPr>
            </w:pPr>
            <w:r>
              <w:rPr>
                <w:sz w:val="24"/>
                <w:szCs w:val="24"/>
              </w:rPr>
              <w:t>6.8</w:t>
            </w:r>
          </w:p>
        </w:tc>
      </w:tr>
      <w:tr w:rsidR="0021734D" w14:paraId="41089A8B" w14:textId="77777777" w:rsidTr="00087CBD">
        <w:tc>
          <w:tcPr>
            <w:tcW w:w="1405" w:type="dxa"/>
            <w:tcBorders>
              <w:top w:val="nil"/>
              <w:left w:val="nil"/>
              <w:bottom w:val="single" w:sz="4" w:space="0" w:color="auto"/>
              <w:right w:val="nil"/>
            </w:tcBorders>
          </w:tcPr>
          <w:p w14:paraId="7D2587E9" w14:textId="77777777" w:rsidR="0021734D" w:rsidRPr="00375518" w:rsidRDefault="0021734D" w:rsidP="008722AE">
            <w:pPr>
              <w:spacing w:line="240" w:lineRule="auto"/>
              <w:rPr>
                <w:sz w:val="24"/>
                <w:szCs w:val="24"/>
              </w:rPr>
            </w:pPr>
          </w:p>
        </w:tc>
        <w:tc>
          <w:tcPr>
            <w:tcW w:w="1194" w:type="dxa"/>
            <w:tcBorders>
              <w:top w:val="nil"/>
              <w:left w:val="nil"/>
              <w:bottom w:val="single" w:sz="4" w:space="0" w:color="auto"/>
              <w:right w:val="nil"/>
            </w:tcBorders>
          </w:tcPr>
          <w:p w14:paraId="23DBDDB9" w14:textId="40F770DC" w:rsidR="0021734D" w:rsidRPr="005E3A53" w:rsidRDefault="0021734D"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bottom w:val="single" w:sz="4" w:space="0" w:color="auto"/>
              <w:right w:val="nil"/>
            </w:tcBorders>
          </w:tcPr>
          <w:p w14:paraId="44D5C139" w14:textId="2546459F" w:rsidR="0021734D" w:rsidRPr="00375518" w:rsidRDefault="0021734D" w:rsidP="008722AE">
            <w:pPr>
              <w:spacing w:line="240" w:lineRule="auto"/>
              <w:jc w:val="center"/>
              <w:rPr>
                <w:sz w:val="24"/>
                <w:szCs w:val="24"/>
              </w:rPr>
            </w:pPr>
            <w:r>
              <w:rPr>
                <w:sz w:val="24"/>
                <w:szCs w:val="24"/>
              </w:rPr>
              <w:t>4.3 ± 0.1</w:t>
            </w:r>
          </w:p>
        </w:tc>
        <w:tc>
          <w:tcPr>
            <w:tcW w:w="1414" w:type="dxa"/>
            <w:tcBorders>
              <w:top w:val="nil"/>
              <w:left w:val="nil"/>
              <w:bottom w:val="single" w:sz="4" w:space="0" w:color="auto"/>
              <w:right w:val="nil"/>
            </w:tcBorders>
          </w:tcPr>
          <w:p w14:paraId="57627854" w14:textId="6913A5E1" w:rsidR="0021734D" w:rsidRPr="00375518" w:rsidRDefault="0021734D" w:rsidP="008722AE">
            <w:pPr>
              <w:spacing w:line="240" w:lineRule="auto"/>
              <w:jc w:val="center"/>
              <w:rPr>
                <w:sz w:val="24"/>
                <w:szCs w:val="24"/>
              </w:rPr>
            </w:pPr>
            <w:r w:rsidRPr="00375518">
              <w:rPr>
                <w:sz w:val="24"/>
                <w:szCs w:val="24"/>
              </w:rPr>
              <w:t>8.5</w:t>
            </w:r>
            <w:r w:rsidRPr="00375518">
              <w:rPr>
                <w:rFonts w:eastAsia="Times New Roman"/>
                <w:color w:val="000000"/>
                <w:sz w:val="24"/>
                <w:szCs w:val="24"/>
              </w:rPr>
              <w:t xml:space="preserve"> </w:t>
            </w:r>
            <w:r>
              <w:rPr>
                <w:sz w:val="24"/>
                <w:szCs w:val="24"/>
              </w:rPr>
              <w:t>± 1.2</w:t>
            </w:r>
          </w:p>
        </w:tc>
        <w:tc>
          <w:tcPr>
            <w:tcW w:w="1249" w:type="dxa"/>
            <w:tcBorders>
              <w:top w:val="nil"/>
              <w:left w:val="nil"/>
              <w:bottom w:val="single" w:sz="4" w:space="0" w:color="auto"/>
              <w:right w:val="nil"/>
            </w:tcBorders>
          </w:tcPr>
          <w:p w14:paraId="77AF196F" w14:textId="2C50C9D2" w:rsidR="0021734D" w:rsidRPr="00375518" w:rsidRDefault="0021734D" w:rsidP="008722AE">
            <w:pPr>
              <w:spacing w:line="240" w:lineRule="auto"/>
              <w:jc w:val="center"/>
              <w:rPr>
                <w:sz w:val="24"/>
                <w:szCs w:val="24"/>
              </w:rPr>
            </w:pPr>
            <w:r w:rsidRPr="00375518">
              <w:rPr>
                <w:sz w:val="24"/>
                <w:szCs w:val="24"/>
              </w:rPr>
              <w:t>25.8</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bottom w:val="single" w:sz="4" w:space="0" w:color="auto"/>
              <w:right w:val="nil"/>
            </w:tcBorders>
          </w:tcPr>
          <w:p w14:paraId="136FBF3F" w14:textId="325B46A5" w:rsidR="0021734D" w:rsidRPr="00F72898" w:rsidRDefault="0021734D" w:rsidP="008722AE">
            <w:pPr>
              <w:spacing w:line="240" w:lineRule="auto"/>
              <w:jc w:val="center"/>
              <w:rPr>
                <w:sz w:val="24"/>
                <w:szCs w:val="24"/>
              </w:rPr>
            </w:pPr>
            <w:r>
              <w:rPr>
                <w:sz w:val="24"/>
                <w:szCs w:val="24"/>
              </w:rPr>
              <w:t>7.4</w:t>
            </w:r>
          </w:p>
        </w:tc>
      </w:tr>
      <w:tr w:rsidR="00087CBD" w14:paraId="2B26F63A" w14:textId="77777777" w:rsidTr="00087CBD">
        <w:tc>
          <w:tcPr>
            <w:tcW w:w="8531" w:type="dxa"/>
            <w:gridSpan w:val="6"/>
            <w:tcBorders>
              <w:top w:val="single" w:sz="18" w:space="0" w:color="auto"/>
              <w:left w:val="nil"/>
              <w:bottom w:val="nil"/>
              <w:right w:val="nil"/>
            </w:tcBorders>
          </w:tcPr>
          <w:p w14:paraId="52513E94" w14:textId="77777777" w:rsidR="00953C76" w:rsidRPr="00660BD3" w:rsidRDefault="00953C76" w:rsidP="008722AE">
            <w:pPr>
              <w:spacing w:line="240" w:lineRule="auto"/>
            </w:pPr>
            <w:r w:rsidRPr="00660BD3">
              <w:t xml:space="preserve">Notes: </w:t>
            </w:r>
          </w:p>
          <w:p w14:paraId="11DA93E7" w14:textId="77777777" w:rsidR="00953C76" w:rsidRPr="00660BD3" w:rsidRDefault="00953C76" w:rsidP="008722AE">
            <w:pPr>
              <w:spacing w:line="240" w:lineRule="auto"/>
            </w:pPr>
            <w:r w:rsidRPr="00660BD3">
              <w:t xml:space="preserve">+ Sample size for moisture varied from n = 3 (denoted by </w:t>
            </w:r>
            <w:r w:rsidRPr="00660BD3">
              <w:rPr>
                <w:vertAlign w:val="superscript"/>
              </w:rPr>
              <w:t>1</w:t>
            </w:r>
            <w:r w:rsidRPr="00660BD3">
              <w:t xml:space="preserve">), n = 2 (denoted by </w:t>
            </w:r>
            <w:r w:rsidRPr="00660BD3">
              <w:rPr>
                <w:vertAlign w:val="superscript"/>
              </w:rPr>
              <w:t>2</w:t>
            </w:r>
            <w:r w:rsidRPr="00660BD3">
              <w:t>), n = 1 (denoted by</w:t>
            </w:r>
            <w:r w:rsidRPr="00660BD3">
              <w:rPr>
                <w:vertAlign w:val="superscript"/>
              </w:rPr>
              <w:t xml:space="preserve"> 3</w:t>
            </w:r>
            <w:r w:rsidRPr="00660BD3">
              <w:t xml:space="preserve">) due to surrounding rocks in soil pits. </w:t>
            </w:r>
          </w:p>
          <w:p w14:paraId="6209C066" w14:textId="6A601FA4" w:rsidR="00953C76" w:rsidRDefault="00953C76" w:rsidP="008722AE">
            <w:pPr>
              <w:spacing w:after="240" w:line="240" w:lineRule="auto"/>
            </w:pPr>
            <w:r w:rsidRPr="00660BD3">
              <w:t xml:space="preserve">Ψ Summer soil temperatures are the average of growing season </w:t>
            </w:r>
            <w:commentRangeStart w:id="352"/>
            <w:r w:rsidRPr="00660BD3">
              <w:t xml:space="preserve">temperatures </w:t>
            </w:r>
            <w:commentRangeEnd w:id="352"/>
            <w:r>
              <w:rPr>
                <w:rStyle w:val="CommentReference"/>
              </w:rPr>
              <w:commentReference w:id="352"/>
            </w:r>
            <w:r w:rsidRPr="00660BD3">
              <w:t>(May – August).</w:t>
            </w:r>
          </w:p>
        </w:tc>
      </w:tr>
    </w:tbl>
    <w:p w14:paraId="7F6444D9" w14:textId="6666DCC6" w:rsidR="008767C8" w:rsidRDefault="008767C8" w:rsidP="0095489D">
      <w:pPr>
        <w:pStyle w:val="Heading2"/>
      </w:pPr>
      <w:bookmarkStart w:id="353" w:name="_Toc362637938"/>
      <w:r>
        <w:t>3.3 Browsing on, and survival of, saplings</w:t>
      </w:r>
      <w:bookmarkEnd w:id="353"/>
      <w:r>
        <w:t xml:space="preserve"> </w:t>
      </w:r>
    </w:p>
    <w:p w14:paraId="44B2292D" w14:textId="6231C433" w:rsidR="008767C8" w:rsidRDefault="008767C8" w:rsidP="0050765A">
      <w:r>
        <w:tab/>
        <w:t>Birch saplings experienced the highest occurrences of pre-treatment browsing compared to aspen and black spruce. Before exclosures were set-up, approximately double the number of birch saplings were brow</w:t>
      </w:r>
      <w:r w:rsidR="0077784B">
        <w:t>sed compared to aspen (</w:t>
      </w:r>
      <w:del w:id="354" w:author="Katherine Hayes" w:date="2023-05-12T17:01:00Z">
        <w:r w:rsidR="0077784B">
          <w:delText>Figure</w:delText>
        </w:r>
      </w:del>
      <w:ins w:id="355" w:author="Katherine Hayes" w:date="2023-05-12T17:01:00Z">
        <w:r w:rsidR="0077784B">
          <w:t>Fig</w:t>
        </w:r>
      </w:ins>
      <w:ins w:id="356" w:author="Katherine Hayes" w:date="2023-04-21T14:51:00Z">
        <w:r w:rsidR="008722AE">
          <w:t>.</w:t>
        </w:r>
      </w:ins>
      <w:del w:id="357" w:author="Katherine Hayes" w:date="2023-04-21T14:51:00Z">
        <w:r w:rsidR="0077784B" w:rsidDel="008722AE">
          <w:delText>ure</w:delText>
        </w:r>
      </w:del>
      <w:r w:rsidR="0077784B">
        <w:t xml:space="preserve"> </w:t>
      </w:r>
      <w:r w:rsidR="007529F2">
        <w:t>2</w:t>
      </w:r>
      <w:r>
        <w:t>).</w:t>
      </w:r>
      <w:del w:id="358" w:author="Katherine Hayes" w:date="2023-05-12T17:01:00Z">
        <w:r>
          <w:delText xml:space="preserve"> </w:delText>
        </w:r>
      </w:del>
      <w:del w:id="359" w:author="Jill Johnstone" w:date="2019-09-11T11:02:00Z">
        <w:r w:rsidR="000B043D" w:rsidDel="00F0077C">
          <w:delText>We</w:delText>
        </w:r>
      </w:del>
      <w:r>
        <w:t xml:space="preserve"> </w:t>
      </w:r>
      <w:r w:rsidR="00F0077C">
        <w:t xml:space="preserve">Establishment of the fenced plots eliminated signs of new </w:t>
      </w:r>
      <w:del w:id="360" w:author="Jill Johnstone" w:date="2019-09-11T11:02:00Z">
        <w:r w:rsidDel="00F0077C">
          <w:delText xml:space="preserve">observed no </w:delText>
        </w:r>
      </w:del>
      <w:r>
        <w:t>browsing inside exclosures</w:t>
      </w:r>
      <w:del w:id="361" w:author="Jill Johnstone" w:date="2019-09-11T11:02:00Z">
        <w:r w:rsidDel="00F0077C">
          <w:delText xml:space="preserve"> once they were set-up</w:delText>
        </w:r>
      </w:del>
      <w:del w:id="362" w:author="Katherine Hayes" w:date="2023-05-12T17:01:00Z">
        <w:r>
          <w:delText>.</w:delText>
        </w:r>
      </w:del>
      <w:ins w:id="363" w:author="Katherine Hayes" w:date="2023-05-12T17:01:00Z">
        <w:r>
          <w:t>.</w:t>
        </w:r>
      </w:ins>
      <w:r>
        <w:t xml:space="preserve"> Browsing on spruce was low, with only two individuals damaged prior </w:t>
      </w:r>
      <w:r w:rsidR="00616BB5">
        <w:t>pre-treatment</w:t>
      </w:r>
      <w:r>
        <w:t xml:space="preserve"> and </w:t>
      </w:r>
      <w:del w:id="364" w:author="Jill Johnstone" w:date="2019-09-11T11:03:00Z">
        <w:r w:rsidDel="00F0077C">
          <w:delText xml:space="preserve">one </w:delText>
        </w:r>
      </w:del>
      <w:r w:rsidR="00F0077C">
        <w:t xml:space="preserve">single </w:t>
      </w:r>
      <w:r>
        <w:t>individual</w:t>
      </w:r>
      <w:r w:rsidR="00F0077C">
        <w:t>s</w:t>
      </w:r>
      <w:r>
        <w:t xml:space="preserve"> browsed in </w:t>
      </w:r>
      <w:del w:id="365" w:author="Jill Johnstone" w:date="2019-09-11T11:03:00Z">
        <w:r w:rsidDel="00F0077C">
          <w:delText xml:space="preserve">a </w:delText>
        </w:r>
      </w:del>
      <w:r>
        <w:t>control plot</w:t>
      </w:r>
      <w:r w:rsidR="00F0077C">
        <w:t>s</w:t>
      </w:r>
      <w:r>
        <w:t xml:space="preserve"> in 2015</w:t>
      </w:r>
      <w:r w:rsidR="00616BB5">
        <w:t xml:space="preserve"> and 2017</w:t>
      </w:r>
      <w:r>
        <w:t xml:space="preserve">; all browsing on spruce was from snowshoe hares. </w:t>
      </w:r>
      <w:r w:rsidR="00EF2EBE">
        <w:t>On average, approximately 5%</w:t>
      </w:r>
      <w:r>
        <w:t xml:space="preserve"> of aspen </w:t>
      </w:r>
      <w:del w:id="366" w:author="Roger Ruess" w:date="2019-09-21T09:53:00Z">
        <w:r w:rsidDel="00665BDA">
          <w:delText xml:space="preserve">individuals </w:delText>
        </w:r>
      </w:del>
      <w:r>
        <w:t>in control plots were browsed in the winters of 2014 and 2015</w:t>
      </w:r>
      <w:r w:rsidR="00EF2EBE">
        <w:t xml:space="preserve"> and 10% in 2017</w:t>
      </w:r>
      <w:r>
        <w:t>. Whereas over 3</w:t>
      </w:r>
      <w:r w:rsidR="00EF2EBE">
        <w:t>0</w:t>
      </w:r>
      <w:r>
        <w:t>% of birch saplings in control plots were browsed in the winter</w:t>
      </w:r>
      <w:r w:rsidR="00EF2EBE">
        <w:t>s</w:t>
      </w:r>
      <w:r>
        <w:t xml:space="preserve"> of 2014</w:t>
      </w:r>
      <w:r w:rsidR="00EF2EBE">
        <w:t xml:space="preserve"> and 2017;</w:t>
      </w:r>
      <w:r>
        <w:t xml:space="preserve"> only ~10% were browsed d</w:t>
      </w:r>
      <w:r w:rsidR="0077784B">
        <w:t>uring the 2015 winter (</w:t>
      </w:r>
      <w:del w:id="367" w:author="Katherine Hayes" w:date="2023-05-12T17:01:00Z">
        <w:r w:rsidR="0077784B">
          <w:delText>Figure</w:delText>
        </w:r>
      </w:del>
      <w:ins w:id="368" w:author="Katherine Hayes" w:date="2023-05-12T17:01:00Z">
        <w:r w:rsidR="0077784B">
          <w:t>Fig</w:t>
        </w:r>
      </w:ins>
      <w:ins w:id="369" w:author="Katherine Hayes" w:date="2023-04-21T14:51:00Z">
        <w:r w:rsidR="008722AE">
          <w:t>.</w:t>
        </w:r>
      </w:ins>
      <w:del w:id="370" w:author="Katherine Hayes" w:date="2023-04-21T14:51:00Z">
        <w:r w:rsidR="0077784B" w:rsidDel="008722AE">
          <w:delText>ure</w:delText>
        </w:r>
      </w:del>
      <w:r w:rsidR="0077784B">
        <w:t xml:space="preserve"> </w:t>
      </w:r>
      <w:r w:rsidR="007529F2">
        <w:t>2</w:t>
      </w:r>
      <w:r>
        <w:t xml:space="preserve">). The majority (n = </w:t>
      </w:r>
      <w:r w:rsidR="00EF2EBE">
        <w:t>237</w:t>
      </w:r>
      <w:r w:rsidR="00D62DEE">
        <w:t xml:space="preserve">; </w:t>
      </w:r>
      <w:r>
        <w:t xml:space="preserve">95%) of winter browsing was from moose. </w:t>
      </w:r>
    </w:p>
    <w:p w14:paraId="3E4D3B66" w14:textId="36C6AECF" w:rsidR="00953C76" w:rsidRDefault="00953C76" w:rsidP="0050765A">
      <w:r>
        <w:rPr>
          <w:noProof/>
        </w:rPr>
        <w:lastRenderedPageBreak/>
        <mc:AlternateContent>
          <mc:Choice Requires="wpg">
            <w:drawing>
              <wp:inline distT="0" distB="0" distL="0" distR="0" wp14:anchorId="7F2D0E37" wp14:editId="6CEA8AD3">
                <wp:extent cx="4343400" cy="5943600"/>
                <wp:effectExtent l="0" t="0" r="0" b="0"/>
                <wp:docPr id="1012900230" name="Group 1012900230"/>
                <wp:cNvGraphicFramePr/>
                <a:graphic xmlns:a="http://schemas.openxmlformats.org/drawingml/2006/main">
                  <a:graphicData uri="http://schemas.microsoft.com/office/word/2010/wordprocessingGroup">
                    <wpg:wgp>
                      <wpg:cNvGrpSpPr/>
                      <wpg:grpSpPr>
                        <a:xfrm>
                          <a:off x="0" y="0"/>
                          <a:ext cx="4343400" cy="5943600"/>
                          <a:chOff x="0" y="0"/>
                          <a:chExt cx="4343400" cy="5943600"/>
                        </a:xfrm>
                      </wpg:grpSpPr>
                      <pic:pic xmlns:pic="http://schemas.openxmlformats.org/drawingml/2006/picture">
                        <pic:nvPicPr>
                          <pic:cNvPr id="1291794579" name="Picture 1291794579"/>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343400" cy="3212465"/>
                          </a:xfrm>
                          <a:prstGeom prst="rect">
                            <a:avLst/>
                          </a:prstGeom>
                        </pic:spPr>
                      </pic:pic>
                      <pic:pic xmlns:pic="http://schemas.openxmlformats.org/drawingml/2006/picture">
                        <pic:nvPicPr>
                          <pic:cNvPr id="809536632" name="Picture 809536632"/>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2743200"/>
                            <a:ext cx="4326255" cy="3200400"/>
                          </a:xfrm>
                          <a:prstGeom prst="rect">
                            <a:avLst/>
                          </a:prstGeom>
                        </pic:spPr>
                      </pic:pic>
                    </wpg:wgp>
                  </a:graphicData>
                </a:graphic>
              </wp:inline>
            </w:drawing>
          </mc:Choice>
          <mc:Fallback>
            <w:pict>
              <v:group w14:anchorId="58A13170" id="Group 1012900230" o:spid="_x0000_s1026" style="width:342pt;height:468pt;mso-position-horizontal-relative:char;mso-position-vertical-relative:line" coordsize="43434,594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7Kfnul0JALpdCQAVAAAAZHJzL21lZGlhL2ltYWdlMi50aWZmTU0AKgAJ&#13;&#10;V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&#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13;&#10;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&#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13;&#10;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&#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13;&#10;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&#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3;&#10;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&#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13;&#10;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13;&#10;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&#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&#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&#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&#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&#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&#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">
                <v:shape id="Picture 1291794579" o:spid="_x0000_s1027" type="#_x0000_t75" style="position:absolute;width:43434;height:32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">
                  <v:imagedata r:id="rId19" o:title=""/>
                </v:shape>
                <v:shape id="Picture 809536632" o:spid="_x0000_s1028" type="#_x0000_t75" style="position:absolute;top:27432;width:4326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">
                  <v:imagedata r:id="rId20" o:title=""/>
                </v:shape>
                <w10:anchorlock/>
              </v:group>
            </w:pict>
          </mc:Fallback>
        </mc:AlternateContent>
      </w:r>
    </w:p>
    <w:p w14:paraId="0AF1DB54" w14:textId="5A037C35" w:rsidR="00953C76" w:rsidRPr="008722AE" w:rsidRDefault="00953C76" w:rsidP="008722AE">
      <w:pPr>
        <w:spacing w:line="240" w:lineRule="auto"/>
      </w:pPr>
      <w:r w:rsidRPr="008722AE">
        <w:t xml:space="preserve">Figure 2. Average </w:t>
      </w:r>
      <w:commentRangeStart w:id="371"/>
      <w:r w:rsidRPr="008722AE">
        <w:t xml:space="preserve">number </w:t>
      </w:r>
      <w:commentRangeEnd w:id="371"/>
      <w:r w:rsidRPr="008722AE">
        <w:rPr>
          <w:rStyle w:val="CommentReference"/>
        </w:rPr>
        <w:commentReference w:id="371"/>
      </w:r>
      <w:r w:rsidRPr="008722AE">
        <w:t>of trembling aspen (top) and Alaskan paper birch (bottom) (n = 20) that experienced winter browsing (by either moose or snowshoe hare) in either control (grey, n = 5) or exclosure plots (white, n = 5). Bars represent the mean ± SE. Pre-treatment includes all evidence of browsing (2005 – 2013) before exclosures were erected. No evidence of browsing was observed inside the exclosures in 2014, 2015 or 2017.</w:t>
      </w:r>
    </w:p>
    <w:p w14:paraId="01E28F53" w14:textId="03DADC62" w:rsidR="008767C8" w:rsidRDefault="008767C8" w:rsidP="0050765A">
      <w:pPr>
        <w:ind w:firstLine="720"/>
      </w:pPr>
      <w:r>
        <w:t xml:space="preserve">Survivorship </w:t>
      </w:r>
      <w:r w:rsidR="00F0077C">
        <w:t xml:space="preserve">of tagged saplings </w:t>
      </w:r>
      <w:r>
        <w:t xml:space="preserve">was high </w:t>
      </w:r>
      <w:r w:rsidR="0077784B">
        <w:t>for all three species (Fig</w:t>
      </w:r>
      <w:r w:rsidR="008722AE">
        <w:t>.</w:t>
      </w:r>
      <w:r w:rsidR="0077784B">
        <w:t xml:space="preserve"> </w:t>
      </w:r>
      <w:r w:rsidR="007529F2">
        <w:t>3</w:t>
      </w:r>
      <w:r>
        <w:t xml:space="preserve">). </w:t>
      </w:r>
      <w:commentRangeStart w:id="372"/>
      <w:r w:rsidR="007760D2">
        <w:t>Fewer aspen saplings survived in the control plots c</w:t>
      </w:r>
      <w:r w:rsidR="0077784B">
        <w:t>ompared to exclosures (Fig</w:t>
      </w:r>
      <w:r w:rsidR="008722AE">
        <w:t>.</w:t>
      </w:r>
      <w:r w:rsidR="0077784B">
        <w:t xml:space="preserve"> </w:t>
      </w:r>
      <w:r w:rsidR="007529F2">
        <w:t>3</w:t>
      </w:r>
      <w:r w:rsidR="007760D2">
        <w:t>)</w:t>
      </w:r>
      <w:r>
        <w:t>;</w:t>
      </w:r>
      <w:commentRangeEnd w:id="372"/>
      <w:r w:rsidR="00665BDA">
        <w:rPr>
          <w:rStyle w:val="CommentReference"/>
          <w:rFonts w:eastAsia="MS Mincho"/>
        </w:rPr>
        <w:commentReference w:id="372"/>
      </w:r>
      <w:r>
        <w:t xml:space="preserve"> however, aspen mortality did occur in both control </w:t>
      </w:r>
      <w:r w:rsidR="00BE5E1B">
        <w:t>(n</w:t>
      </w:r>
      <w:r w:rsidR="00320511">
        <w:t xml:space="preserve"> </w:t>
      </w:r>
      <w:r w:rsidR="00BE5E1B">
        <w:t>=</w:t>
      </w:r>
      <w:r w:rsidR="00320511">
        <w:t xml:space="preserve"> </w:t>
      </w:r>
      <w:r w:rsidR="00BE5E1B">
        <w:t xml:space="preserve">4) </w:t>
      </w:r>
      <w:r>
        <w:t>and exclosure</w:t>
      </w:r>
      <w:r w:rsidR="00BE5E1B">
        <w:t xml:space="preserve"> (n</w:t>
      </w:r>
      <w:r w:rsidR="00320511">
        <w:t xml:space="preserve"> </w:t>
      </w:r>
      <w:r w:rsidR="00BE5E1B">
        <w:t>=</w:t>
      </w:r>
      <w:r w:rsidR="00320511">
        <w:t xml:space="preserve"> </w:t>
      </w:r>
      <w:r w:rsidR="00BE5E1B">
        <w:t>6)</w:t>
      </w:r>
      <w:r>
        <w:t xml:space="preserve"> plots. Of the aspen saplings that died, two individuals in control plots had been browsed the previous winter </w:t>
      </w:r>
      <w:r>
        <w:lastRenderedPageBreak/>
        <w:t xml:space="preserve">by a snowshoe hare. </w:t>
      </w:r>
      <w:r w:rsidR="00147F4E">
        <w:t xml:space="preserve">We also encountered aspen saplings that were recorded as dead in one year, but had resprouted the next year. </w:t>
      </w:r>
      <w:r w:rsidR="00702F82">
        <w:t>One</w:t>
      </w:r>
      <w:r>
        <w:t xml:space="preserve"> birch sapling died within </w:t>
      </w:r>
      <w:r w:rsidR="00BE5E1B">
        <w:t xml:space="preserve">an </w:t>
      </w:r>
      <w:r>
        <w:t xml:space="preserve">exclosure plot </w:t>
      </w:r>
      <w:r w:rsidR="00BE5E1B">
        <w:t xml:space="preserve">in between our 2015 and 2017 sampling periods </w:t>
      </w:r>
      <w:r w:rsidR="0077784B">
        <w:t>(Fig</w:t>
      </w:r>
      <w:r w:rsidR="008722AE">
        <w:t>.</w:t>
      </w:r>
      <w:r w:rsidR="0077784B">
        <w:t xml:space="preserve"> </w:t>
      </w:r>
      <w:r w:rsidR="007529F2">
        <w:t>3</w:t>
      </w:r>
      <w:r>
        <w:t xml:space="preserve">). A total of </w:t>
      </w:r>
      <w:r w:rsidR="00FB2309">
        <w:t>three</w:t>
      </w:r>
      <w:r>
        <w:t xml:space="preserve"> birch in control plots died; two of the dead individuals</w:t>
      </w:r>
      <w:r w:rsidRPr="00A53C9B">
        <w:t xml:space="preserve"> </w:t>
      </w:r>
      <w:r>
        <w:t xml:space="preserve">had been browsed the past winter by a snowshoe hare. </w:t>
      </w:r>
    </w:p>
    <w:p w14:paraId="4A29B401" w14:textId="25078306" w:rsidR="00B251A3" w:rsidRDefault="00953C76" w:rsidP="00087CBD">
      <w:pPr>
        <w:spacing w:line="480" w:lineRule="auto"/>
        <w:rPr>
          <w:noProof/>
        </w:rPr>
      </w:pPr>
      <w:r>
        <w:rPr>
          <w:noProof/>
        </w:rPr>
        <w:lastRenderedPageBreak/>
        <mc:AlternateContent>
          <mc:Choice Requires="wpg">
            <w:drawing>
              <wp:inline distT="0" distB="0" distL="0" distR="0" wp14:anchorId="7E44BB53" wp14:editId="5EAD85E0">
                <wp:extent cx="3776345" cy="7297420"/>
                <wp:effectExtent l="0" t="0" r="0" b="5080"/>
                <wp:docPr id="517568894" name="Group 517568894"/>
                <wp:cNvGraphicFramePr/>
                <a:graphic xmlns:a="http://schemas.openxmlformats.org/drawingml/2006/main">
                  <a:graphicData uri="http://schemas.microsoft.com/office/word/2010/wordprocessingGroup">
                    <wpg:wgp>
                      <wpg:cNvGrpSpPr/>
                      <wpg:grpSpPr>
                        <a:xfrm>
                          <a:off x="0" y="0"/>
                          <a:ext cx="3776345" cy="7297420"/>
                          <a:chOff x="0" y="0"/>
                          <a:chExt cx="3776345" cy="7297420"/>
                        </a:xfrm>
                      </wpg:grpSpPr>
                      <pic:pic xmlns:pic="http://schemas.openxmlformats.org/drawingml/2006/picture">
                        <pic:nvPicPr>
                          <pic:cNvPr id="764307305" name="Picture 764307305"/>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4507865"/>
                            <a:ext cx="3771900" cy="2789555"/>
                          </a:xfrm>
                          <a:prstGeom prst="rect">
                            <a:avLst/>
                          </a:prstGeom>
                        </pic:spPr>
                      </pic:pic>
                      <pic:pic xmlns:pic="http://schemas.openxmlformats.org/drawingml/2006/picture">
                        <pic:nvPicPr>
                          <pic:cNvPr id="1246258505" name="Picture 1246258505"/>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2286000"/>
                            <a:ext cx="3742690" cy="2768600"/>
                          </a:xfrm>
                          <a:prstGeom prst="rect">
                            <a:avLst/>
                          </a:prstGeom>
                        </pic:spPr>
                      </pic:pic>
                      <pic:pic xmlns:pic="http://schemas.openxmlformats.org/drawingml/2006/picture">
                        <pic:nvPicPr>
                          <pic:cNvPr id="1270815446" name="Picture 1270815446"/>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3776345" cy="2793365"/>
                          </a:xfrm>
                          <a:prstGeom prst="rect">
                            <a:avLst/>
                          </a:prstGeom>
                        </pic:spPr>
                      </pic:pic>
                    </wpg:wgp>
                  </a:graphicData>
                </a:graphic>
              </wp:inline>
            </w:drawing>
          </mc:Choice>
          <mc:Fallback>
            <w:pict>
              <v:group w14:anchorId="7DC37451" id="Group 517568894" o:spid="_x0000_s1026" style="width:297.35pt;height:574.6pt;mso-position-horizontal-relative:char;mso-position-vertical-relative:line" coordsize="37763,729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F41Uuv0GALr9BgAVAAAAZHJzL21lZGlhL2ltYWdlMi50aWZmTU0AKgAG&#13;&#10;9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e3t7/&#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13;&#10;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13;&#10;/35+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13;&#10;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13;&#10;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13;&#10;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13;&#10;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13;&#10;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ZGRk/66urv//////////////////////////////////////////////////////////&#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">
                <v:shape id="Picture 764307305" o:spid="_x0000_s1027" type="#_x0000_t75" style="position:absolute;top:45078;width:37719;height:27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">
                  <v:imagedata r:id="rId26" o:title=""/>
                </v:shape>
                <v:shape id="Picture 1246258505" o:spid="_x0000_s1028" type="#_x0000_t75" style="position:absolute;top:22860;width:37426;height:27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">
                  <v:imagedata r:id="rId27" o:title=""/>
                </v:shape>
                <v:shape id="Picture 1270815446" o:spid="_x0000_s1029" type="#_x0000_t75" style="position:absolute;width:37763;height:2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">
                  <v:imagedata r:id="rId28" o:title=""/>
                </v:shape>
                <w10:anchorlock/>
              </v:group>
            </w:pict>
          </mc:Fallback>
        </mc:AlternateContent>
      </w:r>
    </w:p>
    <w:p w14:paraId="5705C372" w14:textId="77777777" w:rsidR="00953C76" w:rsidRPr="008722AE" w:rsidRDefault="00953C76" w:rsidP="008722AE">
      <w:pPr>
        <w:spacing w:line="240" w:lineRule="auto"/>
        <w:rPr>
          <w:i/>
        </w:rPr>
      </w:pPr>
      <w:commentRangeStart w:id="373"/>
      <w:r w:rsidRPr="008722AE">
        <w:t xml:space="preserve">Figure </w:t>
      </w:r>
      <w:commentRangeEnd w:id="373"/>
      <w:r w:rsidRPr="008722AE">
        <w:rPr>
          <w:rStyle w:val="CommentReference"/>
        </w:rPr>
        <w:commentReference w:id="373"/>
      </w:r>
      <w:r w:rsidRPr="008722AE">
        <w:t>3. Cumulative survival (%) of trembling aspen (top), Alaskan paper birch (middle), and black spruce (bottom) in control (dashed line) and exclosure (solid line) plots. Error bars represent the minimum and maximum of cumulative survival across sites (n = 5).</w:t>
      </w:r>
    </w:p>
    <w:p w14:paraId="17B7D6C3" w14:textId="2C9D43EF" w:rsidR="008767C8" w:rsidRPr="008722AE" w:rsidRDefault="008767C8" w:rsidP="0095489D">
      <w:pPr>
        <w:pStyle w:val="Heading2"/>
      </w:pPr>
      <w:bookmarkStart w:id="374" w:name="_Toc362637939"/>
      <w:r w:rsidRPr="008722AE">
        <w:lastRenderedPageBreak/>
        <w:t>3.</w:t>
      </w:r>
      <w:r w:rsidR="00170700" w:rsidRPr="008722AE">
        <w:t>4</w:t>
      </w:r>
      <w:r w:rsidRPr="008722AE">
        <w:t xml:space="preserve"> Effect of mammalian exclusion</w:t>
      </w:r>
      <w:bookmarkEnd w:id="374"/>
    </w:p>
    <w:p w14:paraId="02B6C24C" w14:textId="5B8F0AD1" w:rsidR="008767C8" w:rsidRDefault="002E71BB" w:rsidP="002E71BB">
      <w:pPr>
        <w:ind w:firstLine="720"/>
        <w:rPr>
          <w:del w:id="375" w:author="Katherine Hayes" w:date="2023-05-12T17:01:00Z"/>
        </w:rPr>
      </w:pPr>
      <w:r>
        <w:t>Four</w:t>
      </w:r>
      <w:r w:rsidR="008767C8">
        <w:t xml:space="preserve"> years after set-up, exclosures had </w:t>
      </w:r>
      <w:r w:rsidR="00D677F0">
        <w:t>species-specific</w:t>
      </w:r>
      <w:r w:rsidR="008767C8">
        <w:t xml:space="preserve"> effects on proportional sapling growth</w:t>
      </w:r>
      <w:r w:rsidR="00B63686">
        <w:t xml:space="preserve"> (</w:t>
      </w:r>
      <w:r w:rsidR="00E36D20">
        <w:t>i.e.,</w:t>
      </w:r>
      <w:r w:rsidR="00905DEE">
        <w:t xml:space="preserve"> proportional change in height, basal diameter and crown size</w:t>
      </w:r>
      <w:ins w:id="376" w:author="Roger Ruess" w:date="2019-09-21T10:16:00Z">
        <w:del w:id="377" w:author="Katherine Hayes" w:date="2023-05-16T09:41:00Z">
          <w:r w:rsidR="00905DEE" w:rsidDel="0095489D">
            <w:delText>)</w:delText>
          </w:r>
        </w:del>
      </w:ins>
      <w:del w:id="378" w:author="Katherine Hayes" w:date="2023-05-12T17:01:00Z">
        <w:r w:rsidR="008767C8">
          <w:delText>.</w:delText>
        </w:r>
      </w:del>
      <w:r w:rsidR="00905DEE">
        <w:t>)</w:t>
      </w:r>
      <w:r w:rsidR="008767C8">
        <w:t>.</w:t>
      </w:r>
      <w:r w:rsidR="007C4595">
        <w:t xml:space="preserve"> W</w:t>
      </w:r>
      <w:r w:rsidR="00883ACF">
        <w:t>e</w:t>
      </w:r>
      <w:r w:rsidR="008767C8">
        <w:t xml:space="preserve"> found no </w:t>
      </w:r>
      <w:r w:rsidR="00D677F0">
        <w:t xml:space="preserve">significant </w:t>
      </w:r>
      <w:r w:rsidR="008767C8">
        <w:t>effect of exclosures on aspen growth</w:t>
      </w:r>
      <w:r w:rsidR="007C4595">
        <w:t xml:space="preserve"> (Table 2</w:t>
      </w:r>
      <w:r w:rsidR="00D677F0">
        <w:t>).</w:t>
      </w:r>
      <w:r w:rsidR="003B3316">
        <w:t xml:space="preserve"> </w:t>
      </w:r>
      <w:r w:rsidR="008767C8">
        <w:t xml:space="preserve">Birch saplings were </w:t>
      </w:r>
      <w:r w:rsidR="00170700">
        <w:t xml:space="preserve">significantly </w:t>
      </w:r>
      <w:r w:rsidR="008767C8">
        <w:t xml:space="preserve">taller inside exclosures, where </w:t>
      </w:r>
      <w:r w:rsidR="00905DEE">
        <w:t xml:space="preserve">height increased </w:t>
      </w:r>
      <w:r w:rsidR="008767C8">
        <w:t xml:space="preserve">by </w:t>
      </w:r>
      <w:r w:rsidR="00EF3CED">
        <w:t>49.6%</w:t>
      </w:r>
      <w:r w:rsidR="007C0358">
        <w:t xml:space="preserve"> compared to</w:t>
      </w:r>
      <w:r w:rsidR="00EF3CED">
        <w:t xml:space="preserve"> 29.0% </w:t>
      </w:r>
      <w:r w:rsidR="00F36D49">
        <w:t>in control plots (</w:t>
      </w:r>
      <w:ins w:id="379" w:author="Katherine Hayes" w:date="2023-05-12T17:01:00Z">
        <w:r w:rsidR="00F36D49">
          <w:t>Fi</w:t>
        </w:r>
      </w:ins>
      <w:ins w:id="380" w:author="Katherine Hayes" w:date="2023-04-21T14:52:00Z">
        <w:r w:rsidR="008722AE">
          <w:t>g.</w:t>
        </w:r>
      </w:ins>
      <w:del w:id="381" w:author="Katherine Hayes" w:date="2023-04-21T14:52:00Z">
        <w:r w:rsidR="00F36D49" w:rsidDel="008722AE">
          <w:delText>gure</w:delText>
        </w:r>
      </w:del>
      <w:r w:rsidR="00F36D49">
        <w:t xml:space="preserve"> 4)</w:t>
      </w:r>
      <w:r w:rsidR="008767C8">
        <w:t>.</w:t>
      </w:r>
      <w:r w:rsidR="00FE43C7">
        <w:t xml:space="preserve"> </w:t>
      </w:r>
      <w:commentRangeStart w:id="382"/>
      <w:r w:rsidR="00A91928">
        <w:t xml:space="preserve">On average, birch saplings were 227.8 ± 41.1 cm tall inside exclosures in 2017, which reflected an increase in height of 107.1 ± 29.1 cm compared to 84.1 ± 27.4 cm in control plots over the </w:t>
      </w:r>
      <w:proofErr w:type="gramStart"/>
      <w:r w:rsidR="00A91928">
        <w:t>four year</w:t>
      </w:r>
      <w:proofErr w:type="gramEnd"/>
      <w:r w:rsidR="00A91928">
        <w:t xml:space="preserve"> sampling period.</w:t>
      </w:r>
      <w:r w:rsidR="008767C8">
        <w:t xml:space="preserve"> </w:t>
      </w:r>
      <w:commentRangeEnd w:id="382"/>
      <w:r w:rsidR="00905DEE">
        <w:rPr>
          <w:rStyle w:val="CommentReference"/>
          <w:rFonts w:eastAsia="MS Mincho"/>
        </w:rPr>
        <w:commentReference w:id="382"/>
      </w:r>
      <w:r w:rsidR="008767C8">
        <w:t xml:space="preserve">In contrast, black spruce saplings </w:t>
      </w:r>
      <w:del w:id="383" w:author="Jill Johnstone" w:date="2019-09-11T11:12:00Z">
        <w:r w:rsidR="008767C8" w:rsidDel="00801DB1">
          <w:delText xml:space="preserve">increased </w:delText>
        </w:r>
        <w:r w:rsidR="00F36D49" w:rsidDel="00801DB1">
          <w:delText xml:space="preserve">height and diameter </w:delText>
        </w:r>
        <w:r w:rsidR="008767C8" w:rsidDel="00801DB1">
          <w:delText>growth over time</w:delText>
        </w:r>
      </w:del>
      <w:proofErr w:type="spellStart"/>
      <w:ins w:id="384" w:author="Jill Johnstone" w:date="2019-09-11T11:12:00Z">
        <w:r w:rsidR="00801DB1">
          <w:t>grew</w:t>
        </w:r>
      </w:ins>
      <w:del w:id="385" w:author="Katherine Hayes" w:date="2023-05-12T17:01:00Z">
        <w:r w:rsidR="008767C8">
          <w:delText xml:space="preserve"> </w:delText>
        </w:r>
      </w:del>
      <w:ins w:id="386" w:author="Katherine Hayes" w:date="2023-05-12T17:01:00Z">
        <w:r w:rsidR="00801DB1">
          <w:t>grew</w:t>
        </w:r>
        <w:proofErr w:type="spellEnd"/>
        <w:r w:rsidR="008767C8">
          <w:t xml:space="preserve"> </w:t>
        </w:r>
      </w:ins>
      <w:r w:rsidR="008767C8">
        <w:t>more in the control plots than the exclosures</w:t>
      </w:r>
      <w:r w:rsidR="00F36D49">
        <w:t xml:space="preserve"> (</w:t>
      </w:r>
      <w:del w:id="387" w:author="Katherine Hayes" w:date="2023-05-12T17:01:00Z">
        <w:r w:rsidR="00F36D49">
          <w:delText>Figure</w:delText>
        </w:r>
      </w:del>
      <w:ins w:id="388" w:author="Katherine Hayes" w:date="2023-05-12T17:01:00Z">
        <w:r w:rsidR="00F36D49">
          <w:t>Fig</w:t>
        </w:r>
      </w:ins>
      <w:ins w:id="389" w:author="Katherine Hayes" w:date="2023-04-21T14:52:00Z">
        <w:r w:rsidR="008722AE">
          <w:t>.</w:t>
        </w:r>
      </w:ins>
      <w:del w:id="390" w:author="Katherine Hayes" w:date="2023-04-21T14:52:00Z">
        <w:r w:rsidR="00F36D49" w:rsidDel="008722AE">
          <w:delText>ure</w:delText>
        </w:r>
      </w:del>
      <w:r w:rsidR="00F36D49">
        <w:t xml:space="preserve"> 4)</w:t>
      </w:r>
      <w:r w:rsidR="008767C8">
        <w:t xml:space="preserve">. </w:t>
      </w:r>
      <w:commentRangeStart w:id="391"/>
      <w:r w:rsidR="008767C8">
        <w:t>Blac</w:t>
      </w:r>
      <w:r w:rsidR="007C0358">
        <w:t xml:space="preserve">k spruce height increased by </w:t>
      </w:r>
      <w:r w:rsidR="00EF3CED">
        <w:t>50.0%</w:t>
      </w:r>
      <w:r w:rsidR="007C0358">
        <w:t xml:space="preserve"> in control plots compared to </w:t>
      </w:r>
      <w:r w:rsidR="00EF3CED">
        <w:t>40.1%</w:t>
      </w:r>
      <w:r w:rsidR="008767C8">
        <w:t xml:space="preserve"> in the exclo</w:t>
      </w:r>
      <w:r w:rsidR="007C0358">
        <w:t xml:space="preserve">sures, and spruce stems grew </w:t>
      </w:r>
      <w:r w:rsidR="00502848">
        <w:t>48.9</w:t>
      </w:r>
      <w:r w:rsidR="007C0358">
        <w:t>%</w:t>
      </w:r>
      <w:r w:rsidR="008767C8">
        <w:t xml:space="preserve"> thicker in </w:t>
      </w:r>
      <w:r w:rsidR="007C0358">
        <w:t xml:space="preserve">controls while growing only </w:t>
      </w:r>
      <w:r w:rsidR="00502848">
        <w:t>39.4</w:t>
      </w:r>
      <w:r w:rsidR="007C0358">
        <w:t>%</w:t>
      </w:r>
      <w:r w:rsidR="008767C8">
        <w:t xml:space="preserve"> thicker inside the exclosure</w:t>
      </w:r>
      <w:r w:rsidR="00F36D49">
        <w:t>s</w:t>
      </w:r>
      <w:r w:rsidR="008767C8">
        <w:t xml:space="preserve">. </w:t>
      </w:r>
      <w:commentRangeEnd w:id="391"/>
      <w:r w:rsidR="00594C7A">
        <w:rPr>
          <w:rStyle w:val="CommentReference"/>
          <w:rFonts w:eastAsia="MS Mincho"/>
        </w:rPr>
        <w:commentReference w:id="391"/>
      </w:r>
      <w:r w:rsidR="008767C8">
        <w:t xml:space="preserve">None of the tree species showed significant changes in crown </w:t>
      </w:r>
      <w:del w:id="392" w:author="Roger Ruess" w:date="2019-09-21T10:21:00Z">
        <w:r w:rsidR="008767C8" w:rsidDel="00594C7A">
          <w:delText xml:space="preserve">architecture </w:delText>
        </w:r>
      </w:del>
      <w:commentRangeStart w:id="393"/>
      <w:r w:rsidR="00594C7A">
        <w:t xml:space="preserve">size </w:t>
      </w:r>
      <w:commentRangeEnd w:id="393"/>
      <w:r w:rsidR="00594C7A">
        <w:rPr>
          <w:rStyle w:val="CommentReference"/>
          <w:rFonts w:eastAsia="MS Mincho"/>
        </w:rPr>
        <w:commentReference w:id="393"/>
      </w:r>
      <w:r w:rsidR="008767C8">
        <w:t>in response to the exclosure treatment</w:t>
      </w:r>
      <w:r w:rsidR="00447C9F">
        <w:t xml:space="preserve"> (Table 2)</w:t>
      </w:r>
      <w:r w:rsidR="008767C8">
        <w:t>.</w:t>
      </w:r>
    </w:p>
    <w:p w14:paraId="38488DB7" w14:textId="77777777" w:rsidR="008767C8" w:rsidRDefault="008767C8" w:rsidP="0050765A">
      <w:pPr>
        <w:rPr>
          <w:del w:id="394" w:author="Katherine Hayes" w:date="2023-05-12T17:01:00Z"/>
        </w:rPr>
      </w:pPr>
    </w:p>
    <w:p w14:paraId="5603AEC7" w14:textId="77777777" w:rsidR="00083FEE" w:rsidRDefault="00083FEE" w:rsidP="0050765A">
      <w:pPr>
        <w:rPr>
          <w:del w:id="395" w:author="Katherine Hayes" w:date="2023-05-12T17:01:00Z"/>
        </w:rPr>
      </w:pPr>
    </w:p>
    <w:p w14:paraId="6654F490" w14:textId="77777777" w:rsidR="00083FEE" w:rsidRDefault="00083FEE" w:rsidP="0050765A">
      <w:pPr>
        <w:rPr>
          <w:del w:id="396" w:author="Katherine Hayes" w:date="2023-05-12T17:01:00Z"/>
        </w:rPr>
      </w:pPr>
    </w:p>
    <w:p w14:paraId="64372435" w14:textId="77777777" w:rsidR="00083FEE" w:rsidRDefault="00083FEE" w:rsidP="0050765A">
      <w:pPr>
        <w:rPr>
          <w:del w:id="397" w:author="Katherine Hayes" w:date="2023-05-12T17:01:00Z"/>
        </w:rPr>
      </w:pPr>
    </w:p>
    <w:p w14:paraId="3274F4AC" w14:textId="77777777" w:rsidR="00083FEE" w:rsidRDefault="00083FEE" w:rsidP="0050765A">
      <w:pPr>
        <w:rPr>
          <w:del w:id="398" w:author="Katherine Hayes" w:date="2023-05-12T17:01:00Z"/>
        </w:rPr>
      </w:pPr>
    </w:p>
    <w:p w14:paraId="4BDB4825" w14:textId="77777777" w:rsidR="00083FEE" w:rsidRDefault="00083FEE" w:rsidP="0050765A">
      <w:pPr>
        <w:rPr>
          <w:del w:id="399" w:author="Katherine Hayes" w:date="2023-05-12T17:01:00Z"/>
        </w:rPr>
      </w:pPr>
    </w:p>
    <w:p w14:paraId="366B8F3B" w14:textId="77777777" w:rsidR="00083FEE" w:rsidRDefault="00083FEE" w:rsidP="0050765A">
      <w:pPr>
        <w:rPr>
          <w:del w:id="400" w:author="Katherine Hayes" w:date="2023-05-12T17:01:00Z"/>
        </w:rPr>
      </w:pPr>
    </w:p>
    <w:p w14:paraId="57629177" w14:textId="77777777" w:rsidR="00083FEE" w:rsidRDefault="00083FEE" w:rsidP="0050765A">
      <w:pPr>
        <w:rPr>
          <w:del w:id="401" w:author="Katherine Hayes" w:date="2023-05-12T17:01:00Z"/>
        </w:rPr>
      </w:pPr>
    </w:p>
    <w:p w14:paraId="7B73638F" w14:textId="77777777" w:rsidR="00083FEE" w:rsidRDefault="00083FEE" w:rsidP="0050765A">
      <w:pPr>
        <w:rPr>
          <w:del w:id="402" w:author="Katherine Hayes" w:date="2023-05-12T17:01:00Z"/>
        </w:rPr>
      </w:pPr>
    </w:p>
    <w:p w14:paraId="14BF6348" w14:textId="77777777" w:rsidR="00083FEE" w:rsidRDefault="00083FEE" w:rsidP="0050765A">
      <w:pPr>
        <w:rPr>
          <w:del w:id="403" w:author="Katherine Hayes" w:date="2023-05-12T17:01:00Z"/>
        </w:rPr>
      </w:pPr>
    </w:p>
    <w:p w14:paraId="0D507E3A" w14:textId="77777777" w:rsidR="00083FEE" w:rsidRDefault="00083FEE" w:rsidP="0050765A">
      <w:pPr>
        <w:rPr>
          <w:del w:id="404" w:author="Katherine Hayes" w:date="2023-05-12T17:01:00Z"/>
        </w:rPr>
      </w:pPr>
    </w:p>
    <w:p w14:paraId="64072BF8" w14:textId="77777777" w:rsidR="00083FEE" w:rsidRDefault="00083FEE" w:rsidP="0050765A">
      <w:pPr>
        <w:rPr>
          <w:del w:id="405" w:author="Katherine Hayes" w:date="2023-05-12T17:01:00Z"/>
        </w:rPr>
      </w:pPr>
    </w:p>
    <w:p w14:paraId="022EAC14" w14:textId="77777777" w:rsidR="00083FEE" w:rsidRDefault="00083FEE" w:rsidP="0050765A">
      <w:pPr>
        <w:rPr>
          <w:del w:id="406" w:author="Katherine Hayes" w:date="2023-05-12T17:01:00Z"/>
        </w:rPr>
      </w:pPr>
    </w:p>
    <w:p w14:paraId="538C2CB8" w14:textId="77777777" w:rsidR="00083FEE" w:rsidRDefault="00083FEE" w:rsidP="0050765A">
      <w:pPr>
        <w:rPr>
          <w:del w:id="407" w:author="Katherine Hayes" w:date="2023-05-12T17:01:00Z"/>
        </w:rPr>
      </w:pPr>
    </w:p>
    <w:p w14:paraId="439C6431" w14:textId="77777777" w:rsidR="00083FEE" w:rsidRDefault="00083FEE" w:rsidP="0050765A">
      <w:pPr>
        <w:rPr>
          <w:del w:id="408" w:author="Katherine Hayes" w:date="2023-05-12T17:01:00Z"/>
        </w:rPr>
      </w:pPr>
    </w:p>
    <w:p w14:paraId="61BC7202" w14:textId="77777777" w:rsidR="00083FEE" w:rsidRDefault="00083FEE" w:rsidP="0050765A">
      <w:pPr>
        <w:rPr>
          <w:del w:id="409" w:author="Katherine Hayes" w:date="2023-05-12T17:01:00Z"/>
        </w:rPr>
      </w:pPr>
    </w:p>
    <w:p w14:paraId="2D1BA034" w14:textId="75FC5413" w:rsidR="008767C8" w:rsidRPr="00E53892" w:rsidRDefault="002B4C7C" w:rsidP="00087CBD">
      <w:pPr>
        <w:ind w:firstLine="720"/>
        <w:rPr>
          <w:b/>
        </w:rPr>
      </w:pPr>
      <w:del w:id="410" w:author="Katherine Hayes" w:date="2023-05-12T17:01:00Z">
        <w:r>
          <w:delText xml:space="preserve">Table </w:delText>
        </w:r>
        <w:r w:rsidR="008767C8">
          <w:delText>2</w:delText>
        </w:r>
        <w:r w:rsidR="008767C8" w:rsidRPr="00E53892">
          <w:delText xml:space="preserve">. </w:delText>
        </w:r>
        <w:commentRangeStart w:id="411"/>
        <w:r w:rsidR="008767C8" w:rsidRPr="00E53892">
          <w:delText>Parameter estimates from linear mixed effect models</w:delText>
        </w:r>
        <w:r w:rsidR="003145E8">
          <w:rPr>
            <w:vertAlign w:val="superscript"/>
          </w:rPr>
          <w:delText>Ψ</w:delText>
        </w:r>
        <w:r w:rsidR="008767C8" w:rsidRPr="00E53892">
          <w:delText xml:space="preserve"> </w:delText>
        </w:r>
        <w:r w:rsidR="008767C8">
          <w:delText>assessing</w:delText>
        </w:r>
        <w:r w:rsidR="008767C8" w:rsidRPr="00E53892">
          <w:delText xml:space="preserve"> the effect of </w:delText>
        </w:r>
        <w:r w:rsidR="008767C8">
          <w:delText xml:space="preserve">the </w:delText>
        </w:r>
        <w:r w:rsidR="008767C8" w:rsidRPr="00E53892">
          <w:delText>exclosure</w:delText>
        </w:r>
        <w:r w:rsidR="008767C8">
          <w:delText xml:space="preserve"> treatment</w:delText>
        </w:r>
        <w:r w:rsidR="008767C8" w:rsidRPr="00E53892">
          <w:delText xml:space="preserve"> on proportional </w:delText>
        </w:r>
      </w:del>
      <w:ins w:id="412" w:author="Roger Ruess" w:date="2019-09-21T10:08:00Z">
        <w:r w:rsidR="00326610">
          <w:t xml:space="preserve">height, basal diameter, and crown size </w:t>
        </w:r>
      </w:ins>
      <w:del w:id="413" w:author="Roger Ruess" w:date="2019-09-21T10:08:00Z">
        <w:r w:rsidR="008767C8" w:rsidRPr="00E53892" w:rsidDel="00326610">
          <w:delText xml:space="preserve">growth </w:delText>
        </w:r>
      </w:del>
      <w:del w:id="414" w:author="Katherine Hayes" w:date="2023-05-12T17:01:00Z">
        <w:r w:rsidR="008767C8" w:rsidRPr="00E53892">
          <w:delText>response</w:delText>
        </w:r>
      </w:del>
      <w:ins w:id="415" w:author="Roger Ruess" w:date="2019-09-21T10:08:00Z">
        <w:r w:rsidR="00326610">
          <w:t>s</w:t>
        </w:r>
      </w:ins>
      <w:del w:id="416" w:author="Katherine Hayes" w:date="2023-05-12T17:01:00Z">
        <w:r w:rsidR="003145E8">
          <w:rPr>
            <w:vertAlign w:val="superscript"/>
          </w:rPr>
          <w:delText>ϕ</w:delText>
        </w:r>
        <w:r w:rsidR="008767C8" w:rsidRPr="00E53892">
          <w:delText xml:space="preserve"> of trembling aspen, </w:delText>
        </w:r>
        <w:commentRangeEnd w:id="411"/>
        <w:r w:rsidR="00905DEE">
          <w:rPr>
            <w:rStyle w:val="CommentReference"/>
          </w:rPr>
          <w:commentReference w:id="411"/>
        </w:r>
        <w:r w:rsidR="008767C8" w:rsidRPr="00E53892">
          <w:delText>Alaskan paper birch, and black spruce saplings.</w:delText>
        </w:r>
      </w:del>
    </w:p>
    <w:tbl>
      <w:tblPr>
        <w:tblStyle w:val="TableGrid"/>
        <w:tblW w:w="0" w:type="auto"/>
        <w:tblLook w:val="04A0" w:firstRow="1" w:lastRow="0" w:firstColumn="1" w:lastColumn="0" w:noHBand="0" w:noVBand="1"/>
      </w:tblPr>
      <w:tblGrid>
        <w:gridCol w:w="883"/>
        <w:gridCol w:w="2156"/>
        <w:gridCol w:w="1322"/>
        <w:gridCol w:w="1276"/>
        <w:gridCol w:w="1079"/>
        <w:gridCol w:w="1095"/>
      </w:tblGrid>
      <w:tr w:rsidR="00087CBD" w14:paraId="49CC380E" w14:textId="77777777" w:rsidTr="00087CBD">
        <w:trPr>
          <w:trHeight w:val="261"/>
        </w:trPr>
        <w:tc>
          <w:tcPr>
            <w:tcW w:w="7811" w:type="dxa"/>
            <w:gridSpan w:val="6"/>
            <w:tcBorders>
              <w:top w:val="nil"/>
              <w:left w:val="nil"/>
              <w:bottom w:val="single" w:sz="18" w:space="0" w:color="auto"/>
              <w:right w:val="nil"/>
            </w:tcBorders>
          </w:tcPr>
          <w:p w14:paraId="0F36F11A" w14:textId="7FE3BEAE" w:rsidR="00087CBD" w:rsidRPr="008722AE" w:rsidRDefault="00087CBD" w:rsidP="008722AE">
            <w:pPr>
              <w:spacing w:before="240" w:line="240" w:lineRule="auto"/>
              <w:rPr>
                <w:i/>
              </w:rPr>
            </w:pPr>
            <w:r w:rsidRPr="008722AE">
              <w:rPr>
                <w:sz w:val="24"/>
                <w:szCs w:val="24"/>
              </w:rPr>
              <w:t xml:space="preserve">Table 2. </w:t>
            </w:r>
            <w:commentRangeStart w:id="417"/>
            <w:r w:rsidRPr="008722AE">
              <w:rPr>
                <w:sz w:val="24"/>
                <w:szCs w:val="24"/>
              </w:rPr>
              <w:t xml:space="preserve">Parameter estimates from linear mixed effect </w:t>
            </w:r>
            <w:proofErr w:type="spellStart"/>
            <w:r w:rsidRPr="008722AE">
              <w:rPr>
                <w:sz w:val="24"/>
                <w:szCs w:val="24"/>
              </w:rPr>
              <w:t>models</w:t>
            </w:r>
            <w:r w:rsidRPr="008722AE">
              <w:rPr>
                <w:sz w:val="24"/>
                <w:szCs w:val="24"/>
                <w:vertAlign w:val="superscript"/>
              </w:rPr>
              <w:t>Ψ</w:t>
            </w:r>
            <w:proofErr w:type="spellEnd"/>
            <w:r w:rsidRPr="008722AE">
              <w:rPr>
                <w:sz w:val="24"/>
                <w:szCs w:val="24"/>
              </w:rPr>
              <w:t xml:space="preserve"> assessing the effect of the </w:t>
            </w:r>
            <w:proofErr w:type="spellStart"/>
            <w:r w:rsidRPr="008722AE">
              <w:rPr>
                <w:sz w:val="24"/>
                <w:szCs w:val="24"/>
              </w:rPr>
              <w:t>exclosure</w:t>
            </w:r>
            <w:proofErr w:type="spellEnd"/>
            <w:r w:rsidRPr="008722AE">
              <w:rPr>
                <w:sz w:val="24"/>
                <w:szCs w:val="24"/>
              </w:rPr>
              <w:t xml:space="preserve"> treatment on proportional height, basal diameter, and crown size </w:t>
            </w:r>
            <w:proofErr w:type="spellStart"/>
            <w:r w:rsidRPr="008722AE">
              <w:rPr>
                <w:sz w:val="24"/>
                <w:szCs w:val="24"/>
              </w:rPr>
              <w:t>responses</w:t>
            </w:r>
            <w:r w:rsidRPr="008722AE">
              <w:rPr>
                <w:sz w:val="24"/>
                <w:szCs w:val="24"/>
                <w:vertAlign w:val="superscript"/>
              </w:rPr>
              <w:t>ϕ</w:t>
            </w:r>
            <w:proofErr w:type="spellEnd"/>
            <w:r w:rsidRPr="008722AE">
              <w:rPr>
                <w:sz w:val="24"/>
                <w:szCs w:val="24"/>
              </w:rPr>
              <w:t xml:space="preserve"> of trembling aspen, </w:t>
            </w:r>
            <w:commentRangeEnd w:id="417"/>
            <w:r w:rsidRPr="008722AE">
              <w:rPr>
                <w:rStyle w:val="CommentReference"/>
              </w:rPr>
              <w:commentReference w:id="417"/>
            </w:r>
            <w:r w:rsidRPr="008722AE">
              <w:rPr>
                <w:sz w:val="24"/>
                <w:szCs w:val="24"/>
              </w:rPr>
              <w:t>Alaskan paper birch, and black spruce saplings.</w:t>
            </w:r>
          </w:p>
        </w:tc>
      </w:tr>
      <w:tr w:rsidR="008767C8" w14:paraId="068F9D85" w14:textId="77777777" w:rsidTr="005F6C79">
        <w:trPr>
          <w:trHeight w:val="261"/>
        </w:trPr>
        <w:tc>
          <w:tcPr>
            <w:tcW w:w="883" w:type="dxa"/>
            <w:tcBorders>
              <w:top w:val="single" w:sz="18" w:space="0" w:color="auto"/>
              <w:left w:val="nil"/>
              <w:bottom w:val="single" w:sz="18" w:space="0" w:color="auto"/>
              <w:right w:val="nil"/>
            </w:tcBorders>
          </w:tcPr>
          <w:p w14:paraId="17DDBC7E" w14:textId="77777777" w:rsidR="008767C8" w:rsidRPr="000C607E" w:rsidRDefault="008767C8" w:rsidP="008722AE">
            <w:pPr>
              <w:spacing w:line="240" w:lineRule="auto"/>
              <w:rPr>
                <w:sz w:val="24"/>
                <w:szCs w:val="24"/>
              </w:rPr>
            </w:pPr>
          </w:p>
        </w:tc>
        <w:tc>
          <w:tcPr>
            <w:tcW w:w="2156" w:type="dxa"/>
            <w:tcBorders>
              <w:top w:val="single" w:sz="18" w:space="0" w:color="auto"/>
              <w:left w:val="nil"/>
              <w:bottom w:val="single" w:sz="18" w:space="0" w:color="auto"/>
              <w:right w:val="nil"/>
            </w:tcBorders>
          </w:tcPr>
          <w:p w14:paraId="3094D9D5" w14:textId="77777777" w:rsidR="008767C8" w:rsidRPr="000C607E" w:rsidRDefault="008767C8" w:rsidP="008722AE">
            <w:pPr>
              <w:spacing w:line="240" w:lineRule="auto"/>
              <w:rPr>
                <w:sz w:val="24"/>
                <w:szCs w:val="24"/>
              </w:rPr>
            </w:pPr>
            <w:r w:rsidRPr="000C607E">
              <w:rPr>
                <w:sz w:val="24"/>
                <w:szCs w:val="24"/>
              </w:rPr>
              <w:t>Response variable</w:t>
            </w:r>
          </w:p>
        </w:tc>
        <w:tc>
          <w:tcPr>
            <w:tcW w:w="1322" w:type="dxa"/>
            <w:tcBorders>
              <w:top w:val="single" w:sz="18" w:space="0" w:color="auto"/>
              <w:left w:val="nil"/>
              <w:bottom w:val="single" w:sz="18" w:space="0" w:color="auto"/>
              <w:right w:val="nil"/>
            </w:tcBorders>
          </w:tcPr>
          <w:p w14:paraId="597592B9" w14:textId="77777777" w:rsidR="008767C8" w:rsidRPr="000C607E" w:rsidRDefault="008767C8" w:rsidP="008722AE">
            <w:pPr>
              <w:spacing w:line="240" w:lineRule="auto"/>
              <w:jc w:val="center"/>
              <w:rPr>
                <w:sz w:val="24"/>
                <w:szCs w:val="24"/>
              </w:rPr>
            </w:pPr>
            <w:r w:rsidRPr="000C607E">
              <w:rPr>
                <w:sz w:val="24"/>
                <w:szCs w:val="24"/>
              </w:rPr>
              <w:t>Value</w:t>
            </w:r>
          </w:p>
        </w:tc>
        <w:tc>
          <w:tcPr>
            <w:tcW w:w="1276" w:type="dxa"/>
            <w:tcBorders>
              <w:top w:val="single" w:sz="18" w:space="0" w:color="auto"/>
              <w:left w:val="nil"/>
              <w:bottom w:val="single" w:sz="18" w:space="0" w:color="auto"/>
              <w:right w:val="nil"/>
            </w:tcBorders>
          </w:tcPr>
          <w:p w14:paraId="0E8AB4F4" w14:textId="77777777" w:rsidR="008767C8" w:rsidRPr="000C607E" w:rsidRDefault="008767C8" w:rsidP="008722AE">
            <w:pPr>
              <w:spacing w:line="240" w:lineRule="auto"/>
              <w:jc w:val="center"/>
              <w:rPr>
                <w:sz w:val="24"/>
                <w:szCs w:val="24"/>
              </w:rPr>
            </w:pPr>
            <w:r w:rsidRPr="000C607E">
              <w:rPr>
                <w:sz w:val="24"/>
                <w:szCs w:val="24"/>
              </w:rPr>
              <w:t>Std. Error</w:t>
            </w:r>
          </w:p>
        </w:tc>
        <w:tc>
          <w:tcPr>
            <w:tcW w:w="1079" w:type="dxa"/>
            <w:tcBorders>
              <w:top w:val="single" w:sz="18" w:space="0" w:color="auto"/>
              <w:left w:val="nil"/>
              <w:bottom w:val="single" w:sz="18" w:space="0" w:color="auto"/>
              <w:right w:val="nil"/>
            </w:tcBorders>
          </w:tcPr>
          <w:p w14:paraId="7A4C9DC6" w14:textId="77777777" w:rsidR="008767C8" w:rsidRPr="000C607E" w:rsidRDefault="008767C8" w:rsidP="008722AE">
            <w:pPr>
              <w:spacing w:line="240" w:lineRule="auto"/>
              <w:jc w:val="center"/>
              <w:rPr>
                <w:sz w:val="24"/>
                <w:szCs w:val="24"/>
              </w:rPr>
            </w:pPr>
            <w:r w:rsidRPr="000C607E">
              <w:rPr>
                <w:sz w:val="24"/>
                <w:szCs w:val="24"/>
              </w:rPr>
              <w:t>t-value</w:t>
            </w:r>
          </w:p>
        </w:tc>
        <w:tc>
          <w:tcPr>
            <w:tcW w:w="1095" w:type="dxa"/>
            <w:tcBorders>
              <w:top w:val="single" w:sz="18" w:space="0" w:color="auto"/>
              <w:left w:val="nil"/>
              <w:bottom w:val="single" w:sz="18" w:space="0" w:color="auto"/>
              <w:right w:val="nil"/>
            </w:tcBorders>
          </w:tcPr>
          <w:p w14:paraId="684DAA6A" w14:textId="6D21172A" w:rsidR="008767C8" w:rsidRPr="000C607E" w:rsidRDefault="00320511" w:rsidP="008722AE">
            <w:pPr>
              <w:spacing w:line="240" w:lineRule="auto"/>
              <w:jc w:val="center"/>
              <w:rPr>
                <w:sz w:val="24"/>
                <w:szCs w:val="24"/>
              </w:rPr>
            </w:pPr>
            <w:r w:rsidRPr="00320511">
              <w:rPr>
                <w:i/>
                <w:sz w:val="24"/>
                <w:szCs w:val="24"/>
              </w:rPr>
              <w:t>p</w:t>
            </w:r>
            <w:r w:rsidR="008767C8" w:rsidRPr="000C607E">
              <w:rPr>
                <w:sz w:val="24"/>
                <w:szCs w:val="24"/>
              </w:rPr>
              <w:t>-value</w:t>
            </w:r>
          </w:p>
        </w:tc>
      </w:tr>
      <w:tr w:rsidR="008767C8" w14:paraId="12AC01CC" w14:textId="77777777" w:rsidTr="005F6C79">
        <w:trPr>
          <w:trHeight w:val="261"/>
        </w:trPr>
        <w:tc>
          <w:tcPr>
            <w:tcW w:w="883" w:type="dxa"/>
            <w:tcBorders>
              <w:top w:val="single" w:sz="18" w:space="0" w:color="auto"/>
              <w:left w:val="nil"/>
              <w:bottom w:val="nil"/>
              <w:right w:val="nil"/>
            </w:tcBorders>
          </w:tcPr>
          <w:p w14:paraId="4E9AB834" w14:textId="77777777" w:rsidR="008767C8" w:rsidRPr="000C607E" w:rsidRDefault="008767C8" w:rsidP="008722AE">
            <w:pPr>
              <w:spacing w:line="240" w:lineRule="auto"/>
              <w:rPr>
                <w:sz w:val="24"/>
                <w:szCs w:val="24"/>
              </w:rPr>
            </w:pPr>
            <w:r w:rsidRPr="000C607E">
              <w:rPr>
                <w:sz w:val="24"/>
                <w:szCs w:val="24"/>
              </w:rPr>
              <w:t>Aspen</w:t>
            </w:r>
          </w:p>
        </w:tc>
        <w:tc>
          <w:tcPr>
            <w:tcW w:w="2156" w:type="dxa"/>
            <w:tcBorders>
              <w:top w:val="single" w:sz="18" w:space="0" w:color="auto"/>
              <w:left w:val="nil"/>
              <w:bottom w:val="nil"/>
              <w:right w:val="nil"/>
            </w:tcBorders>
          </w:tcPr>
          <w:p w14:paraId="20998845" w14:textId="77777777" w:rsidR="008767C8" w:rsidRPr="000C607E" w:rsidRDefault="008767C8" w:rsidP="008722AE">
            <w:pPr>
              <w:spacing w:line="240" w:lineRule="auto"/>
              <w:rPr>
                <w:sz w:val="24"/>
                <w:szCs w:val="24"/>
              </w:rPr>
            </w:pPr>
          </w:p>
        </w:tc>
        <w:tc>
          <w:tcPr>
            <w:tcW w:w="1322" w:type="dxa"/>
            <w:tcBorders>
              <w:top w:val="single" w:sz="18" w:space="0" w:color="auto"/>
              <w:left w:val="nil"/>
              <w:bottom w:val="nil"/>
              <w:right w:val="nil"/>
            </w:tcBorders>
          </w:tcPr>
          <w:p w14:paraId="3D0D8FB1" w14:textId="77777777" w:rsidR="008767C8" w:rsidRPr="000C607E" w:rsidRDefault="008767C8" w:rsidP="008722AE">
            <w:pPr>
              <w:spacing w:line="240" w:lineRule="auto"/>
              <w:rPr>
                <w:sz w:val="24"/>
                <w:szCs w:val="24"/>
              </w:rPr>
            </w:pPr>
          </w:p>
        </w:tc>
        <w:tc>
          <w:tcPr>
            <w:tcW w:w="1276" w:type="dxa"/>
            <w:tcBorders>
              <w:top w:val="single" w:sz="18" w:space="0" w:color="auto"/>
              <w:left w:val="nil"/>
              <w:bottom w:val="nil"/>
              <w:right w:val="nil"/>
            </w:tcBorders>
          </w:tcPr>
          <w:p w14:paraId="4C4E3DDC" w14:textId="77777777" w:rsidR="008767C8" w:rsidRPr="000C607E" w:rsidRDefault="008767C8" w:rsidP="008722AE">
            <w:pPr>
              <w:spacing w:line="240" w:lineRule="auto"/>
              <w:rPr>
                <w:sz w:val="24"/>
                <w:szCs w:val="24"/>
              </w:rPr>
            </w:pPr>
          </w:p>
        </w:tc>
        <w:tc>
          <w:tcPr>
            <w:tcW w:w="1079" w:type="dxa"/>
            <w:tcBorders>
              <w:top w:val="single" w:sz="18" w:space="0" w:color="auto"/>
              <w:left w:val="nil"/>
              <w:bottom w:val="nil"/>
              <w:right w:val="nil"/>
            </w:tcBorders>
          </w:tcPr>
          <w:p w14:paraId="70A8027A" w14:textId="77777777" w:rsidR="008767C8" w:rsidRPr="000C607E" w:rsidRDefault="008767C8" w:rsidP="008722AE">
            <w:pPr>
              <w:spacing w:line="240" w:lineRule="auto"/>
              <w:rPr>
                <w:sz w:val="24"/>
                <w:szCs w:val="24"/>
              </w:rPr>
            </w:pPr>
          </w:p>
        </w:tc>
        <w:tc>
          <w:tcPr>
            <w:tcW w:w="1095" w:type="dxa"/>
            <w:tcBorders>
              <w:top w:val="single" w:sz="18" w:space="0" w:color="auto"/>
              <w:left w:val="nil"/>
              <w:bottom w:val="nil"/>
              <w:right w:val="nil"/>
            </w:tcBorders>
          </w:tcPr>
          <w:p w14:paraId="7873EF30" w14:textId="77777777" w:rsidR="008767C8" w:rsidRPr="000C607E" w:rsidRDefault="008767C8" w:rsidP="008722AE">
            <w:pPr>
              <w:spacing w:line="240" w:lineRule="auto"/>
              <w:rPr>
                <w:sz w:val="24"/>
                <w:szCs w:val="24"/>
              </w:rPr>
            </w:pPr>
          </w:p>
        </w:tc>
      </w:tr>
      <w:tr w:rsidR="008767C8" w14:paraId="643C3FEF" w14:textId="77777777" w:rsidTr="005F6C79">
        <w:trPr>
          <w:trHeight w:val="261"/>
        </w:trPr>
        <w:tc>
          <w:tcPr>
            <w:tcW w:w="883" w:type="dxa"/>
            <w:tcBorders>
              <w:top w:val="nil"/>
              <w:left w:val="nil"/>
              <w:bottom w:val="nil"/>
              <w:right w:val="nil"/>
            </w:tcBorders>
          </w:tcPr>
          <w:p w14:paraId="6BCD9E3D"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A3C6DAA" w14:textId="77777777" w:rsidR="008767C8" w:rsidRPr="000C607E" w:rsidRDefault="008767C8"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0B47F4FE" w14:textId="11D6ED1A" w:rsidR="008767C8" w:rsidRPr="000C607E" w:rsidRDefault="00C7021B" w:rsidP="008722AE">
            <w:pPr>
              <w:spacing w:line="240" w:lineRule="auto"/>
              <w:jc w:val="center"/>
              <w:rPr>
                <w:sz w:val="24"/>
                <w:szCs w:val="24"/>
              </w:rPr>
            </w:pPr>
            <w:r>
              <w:rPr>
                <w:sz w:val="24"/>
                <w:szCs w:val="24"/>
              </w:rPr>
              <w:t>7.162</w:t>
            </w:r>
          </w:p>
        </w:tc>
        <w:tc>
          <w:tcPr>
            <w:tcW w:w="1276" w:type="dxa"/>
            <w:tcBorders>
              <w:top w:val="nil"/>
              <w:left w:val="nil"/>
              <w:bottom w:val="nil"/>
              <w:right w:val="nil"/>
            </w:tcBorders>
          </w:tcPr>
          <w:p w14:paraId="628E6CC5" w14:textId="6B605B4C" w:rsidR="008767C8" w:rsidRPr="000C607E" w:rsidRDefault="00C7021B" w:rsidP="008722AE">
            <w:pPr>
              <w:spacing w:line="240" w:lineRule="auto"/>
              <w:jc w:val="center"/>
              <w:rPr>
                <w:sz w:val="24"/>
                <w:szCs w:val="24"/>
              </w:rPr>
            </w:pPr>
            <w:r>
              <w:rPr>
                <w:sz w:val="24"/>
                <w:szCs w:val="24"/>
              </w:rPr>
              <w:t>5.651</w:t>
            </w:r>
          </w:p>
        </w:tc>
        <w:tc>
          <w:tcPr>
            <w:tcW w:w="1079" w:type="dxa"/>
            <w:tcBorders>
              <w:top w:val="nil"/>
              <w:left w:val="nil"/>
              <w:bottom w:val="nil"/>
              <w:right w:val="nil"/>
            </w:tcBorders>
          </w:tcPr>
          <w:p w14:paraId="0CEF99C3" w14:textId="65A508EF" w:rsidR="008767C8" w:rsidRPr="000C607E" w:rsidRDefault="00C7021B" w:rsidP="008722AE">
            <w:pPr>
              <w:spacing w:line="240" w:lineRule="auto"/>
              <w:jc w:val="center"/>
              <w:rPr>
                <w:sz w:val="24"/>
                <w:szCs w:val="24"/>
              </w:rPr>
            </w:pPr>
            <w:r>
              <w:rPr>
                <w:sz w:val="24"/>
                <w:szCs w:val="24"/>
              </w:rPr>
              <w:t>1.267</w:t>
            </w:r>
          </w:p>
        </w:tc>
        <w:tc>
          <w:tcPr>
            <w:tcW w:w="1095" w:type="dxa"/>
            <w:tcBorders>
              <w:top w:val="nil"/>
              <w:left w:val="nil"/>
              <w:bottom w:val="nil"/>
              <w:right w:val="nil"/>
            </w:tcBorders>
          </w:tcPr>
          <w:p w14:paraId="5EEA794C" w14:textId="531DEED5" w:rsidR="008767C8" w:rsidRPr="000C607E" w:rsidRDefault="00C7021B" w:rsidP="008722AE">
            <w:pPr>
              <w:spacing w:line="240" w:lineRule="auto"/>
              <w:jc w:val="center"/>
              <w:rPr>
                <w:sz w:val="24"/>
                <w:szCs w:val="24"/>
              </w:rPr>
            </w:pPr>
            <w:r>
              <w:rPr>
                <w:sz w:val="24"/>
                <w:szCs w:val="24"/>
              </w:rPr>
              <w:t>0.207</w:t>
            </w:r>
          </w:p>
        </w:tc>
      </w:tr>
      <w:tr w:rsidR="008767C8" w14:paraId="18983B5F" w14:textId="77777777" w:rsidTr="005F6C79">
        <w:trPr>
          <w:trHeight w:val="246"/>
        </w:trPr>
        <w:tc>
          <w:tcPr>
            <w:tcW w:w="883" w:type="dxa"/>
            <w:tcBorders>
              <w:top w:val="nil"/>
              <w:left w:val="nil"/>
              <w:bottom w:val="nil"/>
              <w:right w:val="nil"/>
            </w:tcBorders>
          </w:tcPr>
          <w:p w14:paraId="766DA02B"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66A6847C" w14:textId="0604FA12" w:rsidR="008767C8" w:rsidRPr="000C607E" w:rsidRDefault="008767C8" w:rsidP="008722AE">
            <w:pPr>
              <w:spacing w:line="240" w:lineRule="auto"/>
              <w:rPr>
                <w:sz w:val="24"/>
                <w:szCs w:val="24"/>
              </w:rPr>
            </w:pPr>
            <w:r w:rsidRPr="000C607E">
              <w:rPr>
                <w:sz w:val="24"/>
                <w:szCs w:val="24"/>
              </w:rPr>
              <w:t>Basal</w:t>
            </w:r>
            <w:r w:rsidR="005B315D">
              <w:rPr>
                <w:sz w:val="24"/>
                <w:szCs w:val="24"/>
              </w:rPr>
              <w:t xml:space="preserve"> diameter</w:t>
            </w:r>
          </w:p>
        </w:tc>
        <w:tc>
          <w:tcPr>
            <w:tcW w:w="1322" w:type="dxa"/>
            <w:tcBorders>
              <w:top w:val="nil"/>
              <w:left w:val="nil"/>
              <w:bottom w:val="nil"/>
              <w:right w:val="nil"/>
            </w:tcBorders>
          </w:tcPr>
          <w:p w14:paraId="1D35746C" w14:textId="572E7802" w:rsidR="008767C8" w:rsidRPr="000C607E" w:rsidRDefault="008767C8" w:rsidP="008722AE">
            <w:pPr>
              <w:spacing w:line="240" w:lineRule="auto"/>
              <w:jc w:val="center"/>
              <w:rPr>
                <w:sz w:val="24"/>
                <w:szCs w:val="24"/>
              </w:rPr>
            </w:pPr>
            <w:r>
              <w:rPr>
                <w:sz w:val="24"/>
                <w:szCs w:val="24"/>
              </w:rPr>
              <w:t>−</w:t>
            </w:r>
            <w:r w:rsidR="00C7021B">
              <w:rPr>
                <w:sz w:val="24"/>
                <w:szCs w:val="24"/>
              </w:rPr>
              <w:t>6.618</w:t>
            </w:r>
          </w:p>
        </w:tc>
        <w:tc>
          <w:tcPr>
            <w:tcW w:w="1276" w:type="dxa"/>
            <w:tcBorders>
              <w:top w:val="nil"/>
              <w:left w:val="nil"/>
              <w:bottom w:val="nil"/>
              <w:right w:val="nil"/>
            </w:tcBorders>
          </w:tcPr>
          <w:p w14:paraId="26C011E0" w14:textId="2DF1E338" w:rsidR="008767C8" w:rsidRPr="000C607E" w:rsidRDefault="00C7021B" w:rsidP="008722AE">
            <w:pPr>
              <w:spacing w:line="240" w:lineRule="auto"/>
              <w:jc w:val="center"/>
              <w:rPr>
                <w:sz w:val="24"/>
                <w:szCs w:val="24"/>
              </w:rPr>
            </w:pPr>
            <w:r>
              <w:rPr>
                <w:sz w:val="24"/>
                <w:szCs w:val="24"/>
              </w:rPr>
              <w:t>4.181</w:t>
            </w:r>
          </w:p>
        </w:tc>
        <w:tc>
          <w:tcPr>
            <w:tcW w:w="1079" w:type="dxa"/>
            <w:tcBorders>
              <w:top w:val="nil"/>
              <w:left w:val="nil"/>
              <w:bottom w:val="nil"/>
              <w:right w:val="nil"/>
            </w:tcBorders>
          </w:tcPr>
          <w:p w14:paraId="317A9285" w14:textId="1A2BE429" w:rsidR="008767C8" w:rsidRPr="000C607E" w:rsidRDefault="008767C8" w:rsidP="008722AE">
            <w:pPr>
              <w:spacing w:line="240" w:lineRule="auto"/>
              <w:jc w:val="center"/>
              <w:rPr>
                <w:sz w:val="24"/>
                <w:szCs w:val="24"/>
              </w:rPr>
            </w:pPr>
            <w:r>
              <w:rPr>
                <w:sz w:val="24"/>
                <w:szCs w:val="24"/>
              </w:rPr>
              <w:t>−</w:t>
            </w:r>
            <w:r w:rsidR="00C7021B">
              <w:rPr>
                <w:sz w:val="24"/>
                <w:szCs w:val="24"/>
              </w:rPr>
              <w:t>1.583</w:t>
            </w:r>
          </w:p>
        </w:tc>
        <w:tc>
          <w:tcPr>
            <w:tcW w:w="1095" w:type="dxa"/>
            <w:tcBorders>
              <w:top w:val="nil"/>
              <w:left w:val="nil"/>
              <w:bottom w:val="nil"/>
              <w:right w:val="nil"/>
            </w:tcBorders>
          </w:tcPr>
          <w:p w14:paraId="4653D17B" w14:textId="4C2F714C" w:rsidR="008767C8" w:rsidRPr="000C607E" w:rsidRDefault="00C7021B" w:rsidP="008722AE">
            <w:pPr>
              <w:spacing w:line="240" w:lineRule="auto"/>
              <w:jc w:val="center"/>
              <w:rPr>
                <w:sz w:val="24"/>
                <w:szCs w:val="24"/>
              </w:rPr>
            </w:pPr>
            <w:r>
              <w:rPr>
                <w:sz w:val="24"/>
                <w:szCs w:val="24"/>
              </w:rPr>
              <w:t>0.115</w:t>
            </w:r>
          </w:p>
        </w:tc>
      </w:tr>
      <w:tr w:rsidR="008767C8" w14:paraId="6EB79B66" w14:textId="77777777" w:rsidTr="005F6C79">
        <w:trPr>
          <w:trHeight w:val="261"/>
        </w:trPr>
        <w:tc>
          <w:tcPr>
            <w:tcW w:w="883" w:type="dxa"/>
            <w:tcBorders>
              <w:top w:val="nil"/>
              <w:left w:val="nil"/>
              <w:bottom w:val="nil"/>
              <w:right w:val="nil"/>
            </w:tcBorders>
          </w:tcPr>
          <w:p w14:paraId="232A5D44"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2B48C48F" w14:textId="77777777" w:rsidR="008767C8" w:rsidRPr="000C607E" w:rsidRDefault="008767C8"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21A96709" w14:textId="42C3F71A" w:rsidR="008767C8" w:rsidRPr="000C607E" w:rsidRDefault="00C7021B" w:rsidP="008722AE">
            <w:pPr>
              <w:spacing w:line="240" w:lineRule="auto"/>
              <w:jc w:val="center"/>
              <w:rPr>
                <w:sz w:val="24"/>
                <w:szCs w:val="24"/>
              </w:rPr>
            </w:pPr>
            <w:r>
              <w:rPr>
                <w:sz w:val="24"/>
                <w:szCs w:val="24"/>
              </w:rPr>
              <w:t>8.752</w:t>
            </w:r>
          </w:p>
        </w:tc>
        <w:tc>
          <w:tcPr>
            <w:tcW w:w="1276" w:type="dxa"/>
            <w:tcBorders>
              <w:top w:val="nil"/>
              <w:left w:val="nil"/>
              <w:bottom w:val="nil"/>
              <w:right w:val="nil"/>
            </w:tcBorders>
          </w:tcPr>
          <w:p w14:paraId="7AE289E0" w14:textId="4EEA3240" w:rsidR="008767C8" w:rsidRPr="000C607E" w:rsidRDefault="00C7021B" w:rsidP="008722AE">
            <w:pPr>
              <w:spacing w:line="240" w:lineRule="auto"/>
              <w:jc w:val="center"/>
              <w:rPr>
                <w:sz w:val="24"/>
                <w:szCs w:val="24"/>
              </w:rPr>
            </w:pPr>
            <w:r>
              <w:rPr>
                <w:sz w:val="24"/>
                <w:szCs w:val="24"/>
              </w:rPr>
              <w:t>14.209</w:t>
            </w:r>
          </w:p>
        </w:tc>
        <w:tc>
          <w:tcPr>
            <w:tcW w:w="1079" w:type="dxa"/>
            <w:tcBorders>
              <w:top w:val="nil"/>
              <w:left w:val="nil"/>
              <w:bottom w:val="nil"/>
              <w:right w:val="nil"/>
            </w:tcBorders>
          </w:tcPr>
          <w:p w14:paraId="5FD04CC3" w14:textId="73F639EF" w:rsidR="008767C8" w:rsidRPr="000C607E" w:rsidRDefault="00C7021B" w:rsidP="008722AE">
            <w:pPr>
              <w:spacing w:line="240" w:lineRule="auto"/>
              <w:jc w:val="center"/>
              <w:rPr>
                <w:sz w:val="24"/>
                <w:szCs w:val="24"/>
              </w:rPr>
            </w:pPr>
            <w:r>
              <w:rPr>
                <w:sz w:val="24"/>
                <w:szCs w:val="24"/>
              </w:rPr>
              <w:t>0.616</w:t>
            </w:r>
          </w:p>
        </w:tc>
        <w:tc>
          <w:tcPr>
            <w:tcW w:w="1095" w:type="dxa"/>
            <w:tcBorders>
              <w:top w:val="nil"/>
              <w:left w:val="nil"/>
              <w:bottom w:val="nil"/>
              <w:right w:val="nil"/>
            </w:tcBorders>
          </w:tcPr>
          <w:p w14:paraId="551DAE61" w14:textId="17120277" w:rsidR="008767C8" w:rsidRPr="000C607E" w:rsidRDefault="00C7021B" w:rsidP="008722AE">
            <w:pPr>
              <w:spacing w:line="240" w:lineRule="auto"/>
              <w:jc w:val="center"/>
              <w:rPr>
                <w:sz w:val="24"/>
                <w:szCs w:val="24"/>
              </w:rPr>
            </w:pPr>
            <w:r>
              <w:rPr>
                <w:sz w:val="24"/>
                <w:szCs w:val="24"/>
              </w:rPr>
              <w:t>0.539</w:t>
            </w:r>
          </w:p>
        </w:tc>
      </w:tr>
      <w:tr w:rsidR="008767C8" w14:paraId="22CF8576" w14:textId="77777777" w:rsidTr="005F6C79">
        <w:trPr>
          <w:trHeight w:val="261"/>
        </w:trPr>
        <w:tc>
          <w:tcPr>
            <w:tcW w:w="883" w:type="dxa"/>
            <w:tcBorders>
              <w:top w:val="nil"/>
              <w:left w:val="nil"/>
              <w:bottom w:val="nil"/>
              <w:right w:val="nil"/>
            </w:tcBorders>
          </w:tcPr>
          <w:p w14:paraId="14D181EE"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4725443" w14:textId="77777777" w:rsidR="008767C8" w:rsidRPr="000C607E" w:rsidRDefault="008767C8"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71176F25" w14:textId="0FBAE344" w:rsidR="008767C8" w:rsidRPr="000C607E" w:rsidRDefault="00C7021B" w:rsidP="008722AE">
            <w:pPr>
              <w:spacing w:line="240" w:lineRule="auto"/>
              <w:jc w:val="center"/>
              <w:rPr>
                <w:sz w:val="24"/>
                <w:szCs w:val="24"/>
              </w:rPr>
            </w:pPr>
            <w:r>
              <w:rPr>
                <w:sz w:val="24"/>
                <w:szCs w:val="24"/>
              </w:rPr>
              <w:t>14.043</w:t>
            </w:r>
          </w:p>
        </w:tc>
        <w:tc>
          <w:tcPr>
            <w:tcW w:w="1276" w:type="dxa"/>
            <w:tcBorders>
              <w:top w:val="nil"/>
              <w:left w:val="nil"/>
              <w:bottom w:val="nil"/>
              <w:right w:val="nil"/>
            </w:tcBorders>
          </w:tcPr>
          <w:p w14:paraId="2B0FD25B" w14:textId="0847E89F" w:rsidR="008767C8" w:rsidRPr="000C607E" w:rsidRDefault="00C7021B" w:rsidP="008722AE">
            <w:pPr>
              <w:spacing w:line="240" w:lineRule="auto"/>
              <w:jc w:val="center"/>
              <w:rPr>
                <w:sz w:val="24"/>
                <w:szCs w:val="24"/>
              </w:rPr>
            </w:pPr>
            <w:r>
              <w:rPr>
                <w:sz w:val="24"/>
                <w:szCs w:val="24"/>
              </w:rPr>
              <w:t>9.829</w:t>
            </w:r>
          </w:p>
        </w:tc>
        <w:tc>
          <w:tcPr>
            <w:tcW w:w="1079" w:type="dxa"/>
            <w:tcBorders>
              <w:top w:val="nil"/>
              <w:left w:val="nil"/>
              <w:bottom w:val="nil"/>
              <w:right w:val="nil"/>
            </w:tcBorders>
          </w:tcPr>
          <w:p w14:paraId="1905C6E6" w14:textId="10421E6F" w:rsidR="008767C8" w:rsidRPr="000C607E" w:rsidRDefault="00C7021B" w:rsidP="008722AE">
            <w:pPr>
              <w:spacing w:line="240" w:lineRule="auto"/>
              <w:jc w:val="center"/>
              <w:rPr>
                <w:sz w:val="24"/>
                <w:szCs w:val="24"/>
              </w:rPr>
            </w:pPr>
            <w:r>
              <w:rPr>
                <w:sz w:val="24"/>
                <w:szCs w:val="24"/>
              </w:rPr>
              <w:t>1.429</w:t>
            </w:r>
          </w:p>
        </w:tc>
        <w:tc>
          <w:tcPr>
            <w:tcW w:w="1095" w:type="dxa"/>
            <w:tcBorders>
              <w:top w:val="nil"/>
              <w:left w:val="nil"/>
              <w:bottom w:val="nil"/>
              <w:right w:val="nil"/>
            </w:tcBorders>
          </w:tcPr>
          <w:p w14:paraId="0DAC373B" w14:textId="45169DEE" w:rsidR="008767C8" w:rsidRPr="000C607E" w:rsidRDefault="00C7021B" w:rsidP="008722AE">
            <w:pPr>
              <w:spacing w:line="240" w:lineRule="auto"/>
              <w:jc w:val="center"/>
              <w:rPr>
                <w:sz w:val="24"/>
                <w:szCs w:val="24"/>
              </w:rPr>
            </w:pPr>
            <w:r>
              <w:rPr>
                <w:sz w:val="24"/>
                <w:szCs w:val="24"/>
              </w:rPr>
              <w:t>0.155</w:t>
            </w:r>
          </w:p>
        </w:tc>
      </w:tr>
      <w:tr w:rsidR="007D3FAD" w14:paraId="426B030E" w14:textId="77777777" w:rsidTr="00834028">
        <w:trPr>
          <w:trHeight w:val="261"/>
        </w:trPr>
        <w:tc>
          <w:tcPr>
            <w:tcW w:w="883" w:type="dxa"/>
            <w:tcBorders>
              <w:left w:val="nil"/>
              <w:bottom w:val="nil"/>
              <w:right w:val="nil"/>
            </w:tcBorders>
          </w:tcPr>
          <w:p w14:paraId="0E3FCE18" w14:textId="7E833993" w:rsidR="007D3FAD" w:rsidRPr="000C607E" w:rsidRDefault="007D3FAD" w:rsidP="008722AE">
            <w:pPr>
              <w:spacing w:line="240" w:lineRule="auto"/>
              <w:rPr>
                <w:sz w:val="24"/>
                <w:szCs w:val="24"/>
              </w:rPr>
            </w:pPr>
            <w:r w:rsidRPr="000C607E">
              <w:rPr>
                <w:sz w:val="24"/>
                <w:szCs w:val="24"/>
              </w:rPr>
              <w:t>Birch</w:t>
            </w:r>
          </w:p>
        </w:tc>
        <w:tc>
          <w:tcPr>
            <w:tcW w:w="2156" w:type="dxa"/>
            <w:tcBorders>
              <w:left w:val="nil"/>
              <w:bottom w:val="nil"/>
              <w:right w:val="nil"/>
            </w:tcBorders>
          </w:tcPr>
          <w:p w14:paraId="40D23A79" w14:textId="0B44AB13" w:rsidR="007D3FAD" w:rsidRPr="000C607E" w:rsidRDefault="007D3FAD" w:rsidP="008722AE">
            <w:pPr>
              <w:spacing w:line="240" w:lineRule="auto"/>
              <w:rPr>
                <w:sz w:val="24"/>
                <w:szCs w:val="24"/>
              </w:rPr>
            </w:pPr>
          </w:p>
        </w:tc>
        <w:tc>
          <w:tcPr>
            <w:tcW w:w="1322" w:type="dxa"/>
            <w:tcBorders>
              <w:left w:val="nil"/>
              <w:bottom w:val="nil"/>
              <w:right w:val="nil"/>
            </w:tcBorders>
          </w:tcPr>
          <w:p w14:paraId="5C19FFEF" w14:textId="6463B651"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6C7C54B4" w14:textId="60562707"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78CA7845" w14:textId="64241D12"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0A74EB14" w14:textId="587C1A19" w:rsidR="007D3FAD" w:rsidRPr="00235A8B" w:rsidRDefault="007D3FAD" w:rsidP="008722AE">
            <w:pPr>
              <w:spacing w:line="240" w:lineRule="auto"/>
              <w:jc w:val="center"/>
              <w:rPr>
                <w:sz w:val="24"/>
                <w:szCs w:val="24"/>
              </w:rPr>
            </w:pPr>
          </w:p>
        </w:tc>
      </w:tr>
      <w:tr w:rsidR="007D3FAD" w14:paraId="2C31DF11" w14:textId="77777777" w:rsidTr="00834028">
        <w:trPr>
          <w:trHeight w:val="261"/>
        </w:trPr>
        <w:tc>
          <w:tcPr>
            <w:tcW w:w="883" w:type="dxa"/>
            <w:tcBorders>
              <w:top w:val="nil"/>
              <w:left w:val="nil"/>
              <w:bottom w:val="nil"/>
              <w:right w:val="nil"/>
            </w:tcBorders>
          </w:tcPr>
          <w:p w14:paraId="1E61110C" w14:textId="2C0213C4"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0CD7AE7D" w14:textId="66BD0225"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494D9C92" w14:textId="7240589C" w:rsidR="007D3FAD" w:rsidRPr="000C607E" w:rsidRDefault="00834028" w:rsidP="008722AE">
            <w:pPr>
              <w:spacing w:line="240" w:lineRule="auto"/>
              <w:jc w:val="center"/>
              <w:rPr>
                <w:sz w:val="24"/>
                <w:szCs w:val="24"/>
              </w:rPr>
            </w:pPr>
            <w:r>
              <w:rPr>
                <w:sz w:val="24"/>
                <w:szCs w:val="24"/>
              </w:rPr>
              <w:t>7.967</w:t>
            </w:r>
          </w:p>
        </w:tc>
        <w:tc>
          <w:tcPr>
            <w:tcW w:w="1276" w:type="dxa"/>
            <w:tcBorders>
              <w:top w:val="nil"/>
              <w:left w:val="nil"/>
              <w:bottom w:val="nil"/>
              <w:right w:val="nil"/>
            </w:tcBorders>
          </w:tcPr>
          <w:p w14:paraId="417C587E" w14:textId="3961EF4C" w:rsidR="007D3FAD" w:rsidRPr="000C607E" w:rsidRDefault="00834028" w:rsidP="008722AE">
            <w:pPr>
              <w:spacing w:line="240" w:lineRule="auto"/>
              <w:jc w:val="center"/>
              <w:rPr>
                <w:sz w:val="24"/>
                <w:szCs w:val="24"/>
              </w:rPr>
            </w:pPr>
            <w:r>
              <w:rPr>
                <w:sz w:val="24"/>
                <w:szCs w:val="24"/>
              </w:rPr>
              <w:t>2.473</w:t>
            </w:r>
          </w:p>
        </w:tc>
        <w:tc>
          <w:tcPr>
            <w:tcW w:w="1079" w:type="dxa"/>
            <w:tcBorders>
              <w:top w:val="nil"/>
              <w:left w:val="nil"/>
              <w:bottom w:val="nil"/>
              <w:right w:val="nil"/>
            </w:tcBorders>
          </w:tcPr>
          <w:p w14:paraId="5A5BB03D" w14:textId="37E7823C" w:rsidR="007D3FAD" w:rsidRPr="000C607E" w:rsidRDefault="00834028" w:rsidP="008722AE">
            <w:pPr>
              <w:spacing w:line="240" w:lineRule="auto"/>
              <w:jc w:val="center"/>
              <w:rPr>
                <w:sz w:val="24"/>
                <w:szCs w:val="24"/>
              </w:rPr>
            </w:pPr>
            <w:r>
              <w:rPr>
                <w:sz w:val="24"/>
                <w:szCs w:val="24"/>
              </w:rPr>
              <w:t>3.222</w:t>
            </w:r>
          </w:p>
        </w:tc>
        <w:tc>
          <w:tcPr>
            <w:tcW w:w="1095" w:type="dxa"/>
            <w:tcBorders>
              <w:top w:val="nil"/>
              <w:left w:val="nil"/>
              <w:bottom w:val="nil"/>
              <w:right w:val="nil"/>
            </w:tcBorders>
          </w:tcPr>
          <w:p w14:paraId="0A850588" w14:textId="7D89AE36" w:rsidR="007D3FAD" w:rsidRPr="00235A8B" w:rsidRDefault="00834028" w:rsidP="008722AE">
            <w:pPr>
              <w:spacing w:line="240" w:lineRule="auto"/>
              <w:jc w:val="center"/>
              <w:rPr>
                <w:sz w:val="24"/>
                <w:szCs w:val="24"/>
              </w:rPr>
            </w:pPr>
            <w:r>
              <w:rPr>
                <w:b/>
                <w:sz w:val="24"/>
                <w:szCs w:val="24"/>
              </w:rPr>
              <w:t>0.002</w:t>
            </w:r>
          </w:p>
        </w:tc>
      </w:tr>
      <w:tr w:rsidR="007D3FAD" w14:paraId="54664EF1" w14:textId="77777777" w:rsidTr="005F6C79">
        <w:trPr>
          <w:trHeight w:val="246"/>
        </w:trPr>
        <w:tc>
          <w:tcPr>
            <w:tcW w:w="883" w:type="dxa"/>
            <w:tcBorders>
              <w:top w:val="nil"/>
              <w:left w:val="nil"/>
              <w:bottom w:val="nil"/>
              <w:right w:val="nil"/>
            </w:tcBorders>
          </w:tcPr>
          <w:p w14:paraId="10474C8C"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A504145" w14:textId="794C3C18"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nil"/>
              <w:left w:val="nil"/>
              <w:bottom w:val="nil"/>
              <w:right w:val="nil"/>
            </w:tcBorders>
          </w:tcPr>
          <w:p w14:paraId="13E4C691" w14:textId="1B3D16F2" w:rsidR="007D3FAD" w:rsidRPr="000C607E" w:rsidRDefault="007D3FAD" w:rsidP="008722AE">
            <w:pPr>
              <w:spacing w:line="240" w:lineRule="auto"/>
              <w:jc w:val="center"/>
              <w:rPr>
                <w:sz w:val="24"/>
                <w:szCs w:val="24"/>
              </w:rPr>
            </w:pPr>
            <w:r>
              <w:rPr>
                <w:sz w:val="24"/>
                <w:szCs w:val="24"/>
              </w:rPr>
              <w:t>−</w:t>
            </w:r>
            <w:r w:rsidR="00834028">
              <w:rPr>
                <w:sz w:val="24"/>
                <w:szCs w:val="24"/>
              </w:rPr>
              <w:t>2.350</w:t>
            </w:r>
          </w:p>
        </w:tc>
        <w:tc>
          <w:tcPr>
            <w:tcW w:w="1276" w:type="dxa"/>
            <w:tcBorders>
              <w:top w:val="nil"/>
              <w:left w:val="nil"/>
              <w:bottom w:val="nil"/>
              <w:right w:val="nil"/>
            </w:tcBorders>
          </w:tcPr>
          <w:p w14:paraId="4AA25BA0" w14:textId="277BC6BA" w:rsidR="007D3FAD" w:rsidRPr="000C607E" w:rsidRDefault="00834028" w:rsidP="008722AE">
            <w:pPr>
              <w:spacing w:line="240" w:lineRule="auto"/>
              <w:jc w:val="center"/>
              <w:rPr>
                <w:sz w:val="24"/>
                <w:szCs w:val="24"/>
              </w:rPr>
            </w:pPr>
            <w:r>
              <w:rPr>
                <w:sz w:val="24"/>
                <w:szCs w:val="24"/>
              </w:rPr>
              <w:t>3.305</w:t>
            </w:r>
          </w:p>
        </w:tc>
        <w:tc>
          <w:tcPr>
            <w:tcW w:w="1079" w:type="dxa"/>
            <w:tcBorders>
              <w:top w:val="nil"/>
              <w:left w:val="nil"/>
              <w:bottom w:val="nil"/>
              <w:right w:val="nil"/>
            </w:tcBorders>
          </w:tcPr>
          <w:p w14:paraId="51A1F6BF" w14:textId="2E8D48E6" w:rsidR="007D3FAD" w:rsidRPr="000C607E" w:rsidRDefault="007D3FAD" w:rsidP="008722AE">
            <w:pPr>
              <w:spacing w:line="240" w:lineRule="auto"/>
              <w:jc w:val="center"/>
              <w:rPr>
                <w:sz w:val="24"/>
                <w:szCs w:val="24"/>
              </w:rPr>
            </w:pPr>
            <w:r>
              <w:rPr>
                <w:sz w:val="24"/>
                <w:szCs w:val="24"/>
              </w:rPr>
              <w:t>−</w:t>
            </w:r>
            <w:r w:rsidRPr="000C607E">
              <w:rPr>
                <w:sz w:val="24"/>
                <w:szCs w:val="24"/>
              </w:rPr>
              <w:t>0</w:t>
            </w:r>
            <w:r w:rsidR="00834028">
              <w:rPr>
                <w:sz w:val="24"/>
                <w:szCs w:val="24"/>
              </w:rPr>
              <w:t>.711</w:t>
            </w:r>
          </w:p>
        </w:tc>
        <w:tc>
          <w:tcPr>
            <w:tcW w:w="1095" w:type="dxa"/>
            <w:tcBorders>
              <w:top w:val="nil"/>
              <w:left w:val="nil"/>
              <w:bottom w:val="nil"/>
              <w:right w:val="nil"/>
            </w:tcBorders>
          </w:tcPr>
          <w:p w14:paraId="4D83CD43" w14:textId="1173EB61" w:rsidR="007D3FAD" w:rsidRPr="00235A8B" w:rsidRDefault="00834028" w:rsidP="008722AE">
            <w:pPr>
              <w:spacing w:line="240" w:lineRule="auto"/>
              <w:jc w:val="center"/>
              <w:rPr>
                <w:b/>
                <w:sz w:val="24"/>
                <w:szCs w:val="24"/>
              </w:rPr>
            </w:pPr>
            <w:r>
              <w:rPr>
                <w:sz w:val="24"/>
                <w:szCs w:val="24"/>
              </w:rPr>
              <w:t>0.478</w:t>
            </w:r>
          </w:p>
        </w:tc>
      </w:tr>
      <w:tr w:rsidR="007D3FAD" w14:paraId="7FA257F0" w14:textId="77777777" w:rsidTr="005F6C79">
        <w:trPr>
          <w:trHeight w:val="261"/>
        </w:trPr>
        <w:tc>
          <w:tcPr>
            <w:tcW w:w="883" w:type="dxa"/>
            <w:tcBorders>
              <w:top w:val="nil"/>
              <w:left w:val="nil"/>
              <w:bottom w:val="nil"/>
              <w:right w:val="nil"/>
            </w:tcBorders>
          </w:tcPr>
          <w:p w14:paraId="73EF57F4"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400E14C4" w14:textId="3D6760BC"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773F770B" w14:textId="089757B3" w:rsidR="007D3FAD" w:rsidRPr="000C607E" w:rsidRDefault="00834028" w:rsidP="008722AE">
            <w:pPr>
              <w:spacing w:line="240" w:lineRule="auto"/>
              <w:jc w:val="center"/>
              <w:rPr>
                <w:sz w:val="24"/>
                <w:szCs w:val="24"/>
              </w:rPr>
            </w:pPr>
            <w:r>
              <w:rPr>
                <w:sz w:val="24"/>
                <w:szCs w:val="24"/>
              </w:rPr>
              <w:t>2.577</w:t>
            </w:r>
          </w:p>
        </w:tc>
        <w:tc>
          <w:tcPr>
            <w:tcW w:w="1276" w:type="dxa"/>
            <w:tcBorders>
              <w:top w:val="nil"/>
              <w:left w:val="nil"/>
              <w:bottom w:val="nil"/>
              <w:right w:val="nil"/>
            </w:tcBorders>
          </w:tcPr>
          <w:p w14:paraId="58C6EB03" w14:textId="3831F1C3" w:rsidR="007D3FAD" w:rsidRPr="000C607E" w:rsidRDefault="00834028" w:rsidP="008722AE">
            <w:pPr>
              <w:spacing w:line="240" w:lineRule="auto"/>
              <w:jc w:val="center"/>
              <w:rPr>
                <w:sz w:val="24"/>
                <w:szCs w:val="24"/>
              </w:rPr>
            </w:pPr>
            <w:r>
              <w:rPr>
                <w:sz w:val="24"/>
                <w:szCs w:val="24"/>
              </w:rPr>
              <w:t>4.327</w:t>
            </w:r>
          </w:p>
        </w:tc>
        <w:tc>
          <w:tcPr>
            <w:tcW w:w="1079" w:type="dxa"/>
            <w:tcBorders>
              <w:top w:val="nil"/>
              <w:left w:val="nil"/>
              <w:bottom w:val="nil"/>
              <w:right w:val="nil"/>
            </w:tcBorders>
          </w:tcPr>
          <w:p w14:paraId="6232C268" w14:textId="041F34D2" w:rsidR="007D3FAD" w:rsidRPr="000C607E" w:rsidRDefault="00834028" w:rsidP="008722AE">
            <w:pPr>
              <w:spacing w:line="240" w:lineRule="auto"/>
              <w:jc w:val="center"/>
              <w:rPr>
                <w:sz w:val="24"/>
                <w:szCs w:val="24"/>
              </w:rPr>
            </w:pPr>
            <w:r>
              <w:rPr>
                <w:sz w:val="24"/>
                <w:szCs w:val="24"/>
              </w:rPr>
              <w:t>0.595</w:t>
            </w:r>
          </w:p>
        </w:tc>
        <w:tc>
          <w:tcPr>
            <w:tcW w:w="1095" w:type="dxa"/>
            <w:tcBorders>
              <w:top w:val="nil"/>
              <w:left w:val="nil"/>
              <w:bottom w:val="nil"/>
              <w:right w:val="nil"/>
            </w:tcBorders>
          </w:tcPr>
          <w:p w14:paraId="5058F456" w14:textId="18F4B577" w:rsidR="007D3FAD" w:rsidRPr="00235A8B" w:rsidRDefault="00834028" w:rsidP="008722AE">
            <w:pPr>
              <w:spacing w:line="240" w:lineRule="auto"/>
              <w:jc w:val="center"/>
              <w:rPr>
                <w:sz w:val="24"/>
                <w:szCs w:val="24"/>
              </w:rPr>
            </w:pPr>
            <w:r>
              <w:rPr>
                <w:sz w:val="24"/>
                <w:szCs w:val="24"/>
              </w:rPr>
              <w:t>0.552</w:t>
            </w:r>
          </w:p>
        </w:tc>
      </w:tr>
      <w:tr w:rsidR="007D3FAD" w14:paraId="103F3683" w14:textId="77777777" w:rsidTr="005F6C79">
        <w:trPr>
          <w:trHeight w:val="261"/>
        </w:trPr>
        <w:tc>
          <w:tcPr>
            <w:tcW w:w="883" w:type="dxa"/>
            <w:tcBorders>
              <w:top w:val="nil"/>
              <w:left w:val="nil"/>
              <w:bottom w:val="nil"/>
              <w:right w:val="nil"/>
            </w:tcBorders>
          </w:tcPr>
          <w:p w14:paraId="12148415"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81BD0B4" w14:textId="65AD810B"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1E225046" w14:textId="7A7FAA81" w:rsidR="007D3FAD" w:rsidRPr="000C607E" w:rsidRDefault="00834028" w:rsidP="008722AE">
            <w:pPr>
              <w:spacing w:line="240" w:lineRule="auto"/>
              <w:jc w:val="center"/>
              <w:rPr>
                <w:sz w:val="24"/>
                <w:szCs w:val="24"/>
              </w:rPr>
            </w:pPr>
            <w:r>
              <w:rPr>
                <w:sz w:val="24"/>
                <w:szCs w:val="24"/>
              </w:rPr>
              <w:t>−1.254</w:t>
            </w:r>
          </w:p>
        </w:tc>
        <w:tc>
          <w:tcPr>
            <w:tcW w:w="1276" w:type="dxa"/>
            <w:tcBorders>
              <w:top w:val="nil"/>
              <w:left w:val="nil"/>
              <w:bottom w:val="nil"/>
              <w:right w:val="nil"/>
            </w:tcBorders>
          </w:tcPr>
          <w:p w14:paraId="256E60D4" w14:textId="05D1C872" w:rsidR="007D3FAD" w:rsidRPr="000C607E" w:rsidRDefault="00834028" w:rsidP="008722AE">
            <w:pPr>
              <w:spacing w:line="240" w:lineRule="auto"/>
              <w:jc w:val="center"/>
              <w:rPr>
                <w:sz w:val="24"/>
                <w:szCs w:val="24"/>
              </w:rPr>
            </w:pPr>
            <w:r>
              <w:rPr>
                <w:sz w:val="24"/>
                <w:szCs w:val="24"/>
              </w:rPr>
              <w:t>4.769</w:t>
            </w:r>
          </w:p>
        </w:tc>
        <w:tc>
          <w:tcPr>
            <w:tcW w:w="1079" w:type="dxa"/>
            <w:tcBorders>
              <w:top w:val="nil"/>
              <w:left w:val="nil"/>
              <w:bottom w:val="nil"/>
              <w:right w:val="nil"/>
            </w:tcBorders>
          </w:tcPr>
          <w:p w14:paraId="16855EDD" w14:textId="749A4656" w:rsidR="007D3FAD" w:rsidRPr="000C607E" w:rsidRDefault="00834028" w:rsidP="008722AE">
            <w:pPr>
              <w:spacing w:line="240" w:lineRule="auto"/>
              <w:jc w:val="center"/>
              <w:rPr>
                <w:sz w:val="24"/>
                <w:szCs w:val="24"/>
              </w:rPr>
            </w:pPr>
            <w:r>
              <w:rPr>
                <w:sz w:val="24"/>
                <w:szCs w:val="24"/>
              </w:rPr>
              <w:t>−0.263</w:t>
            </w:r>
          </w:p>
        </w:tc>
        <w:tc>
          <w:tcPr>
            <w:tcW w:w="1095" w:type="dxa"/>
            <w:tcBorders>
              <w:top w:val="nil"/>
              <w:left w:val="nil"/>
              <w:bottom w:val="nil"/>
              <w:right w:val="nil"/>
            </w:tcBorders>
          </w:tcPr>
          <w:p w14:paraId="15950075" w14:textId="76CD0254" w:rsidR="007D3FAD" w:rsidRPr="00235A8B" w:rsidRDefault="00834028" w:rsidP="008722AE">
            <w:pPr>
              <w:spacing w:line="240" w:lineRule="auto"/>
              <w:jc w:val="center"/>
              <w:rPr>
                <w:sz w:val="24"/>
                <w:szCs w:val="24"/>
              </w:rPr>
            </w:pPr>
            <w:r>
              <w:rPr>
                <w:sz w:val="24"/>
                <w:szCs w:val="24"/>
              </w:rPr>
              <w:t>0.793</w:t>
            </w:r>
          </w:p>
        </w:tc>
      </w:tr>
      <w:tr w:rsidR="007D3FAD" w14:paraId="7EFC4E8D" w14:textId="77777777" w:rsidTr="00834028">
        <w:trPr>
          <w:trHeight w:val="261"/>
        </w:trPr>
        <w:tc>
          <w:tcPr>
            <w:tcW w:w="883" w:type="dxa"/>
            <w:tcBorders>
              <w:left w:val="nil"/>
              <w:bottom w:val="nil"/>
              <w:right w:val="nil"/>
            </w:tcBorders>
          </w:tcPr>
          <w:p w14:paraId="641B074B" w14:textId="13BB7245" w:rsidR="007D3FAD" w:rsidRPr="000C607E" w:rsidRDefault="007D3FAD" w:rsidP="008722AE">
            <w:pPr>
              <w:spacing w:line="240" w:lineRule="auto"/>
              <w:rPr>
                <w:sz w:val="24"/>
                <w:szCs w:val="24"/>
              </w:rPr>
            </w:pPr>
            <w:r w:rsidRPr="000C607E">
              <w:rPr>
                <w:sz w:val="24"/>
                <w:szCs w:val="24"/>
              </w:rPr>
              <w:t>Spruce</w:t>
            </w:r>
          </w:p>
        </w:tc>
        <w:tc>
          <w:tcPr>
            <w:tcW w:w="2156" w:type="dxa"/>
            <w:tcBorders>
              <w:left w:val="nil"/>
              <w:bottom w:val="nil"/>
              <w:right w:val="nil"/>
            </w:tcBorders>
          </w:tcPr>
          <w:p w14:paraId="7BF3C1ED" w14:textId="191B7572" w:rsidR="007D3FAD" w:rsidRPr="000C607E" w:rsidRDefault="007D3FAD" w:rsidP="008722AE">
            <w:pPr>
              <w:spacing w:line="240" w:lineRule="auto"/>
              <w:rPr>
                <w:sz w:val="24"/>
                <w:szCs w:val="24"/>
              </w:rPr>
            </w:pPr>
          </w:p>
        </w:tc>
        <w:tc>
          <w:tcPr>
            <w:tcW w:w="1322" w:type="dxa"/>
            <w:tcBorders>
              <w:left w:val="nil"/>
              <w:bottom w:val="nil"/>
              <w:right w:val="nil"/>
            </w:tcBorders>
          </w:tcPr>
          <w:p w14:paraId="5163A0B3" w14:textId="4D75489E"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7618D9C0" w14:textId="276FA3B3"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32669C14" w14:textId="00E7DCC1"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257E7286" w14:textId="5A0C799B" w:rsidR="007D3FAD" w:rsidRPr="00235A8B" w:rsidRDefault="007D3FAD" w:rsidP="008722AE">
            <w:pPr>
              <w:spacing w:line="240" w:lineRule="auto"/>
              <w:jc w:val="center"/>
              <w:rPr>
                <w:sz w:val="24"/>
                <w:szCs w:val="24"/>
              </w:rPr>
            </w:pPr>
          </w:p>
        </w:tc>
      </w:tr>
      <w:tr w:rsidR="007D3FAD" w14:paraId="6AFC5157" w14:textId="77777777" w:rsidTr="00834028">
        <w:trPr>
          <w:trHeight w:val="261"/>
        </w:trPr>
        <w:tc>
          <w:tcPr>
            <w:tcW w:w="883" w:type="dxa"/>
            <w:tcBorders>
              <w:top w:val="nil"/>
              <w:left w:val="nil"/>
              <w:bottom w:val="nil"/>
              <w:right w:val="nil"/>
            </w:tcBorders>
          </w:tcPr>
          <w:p w14:paraId="305E6931" w14:textId="2BA21091"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0F63AEB" w14:textId="03626724"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713F1319" w14:textId="23F80045" w:rsidR="007D3FAD" w:rsidRPr="000C607E" w:rsidRDefault="007D3FAD" w:rsidP="008722AE">
            <w:pPr>
              <w:spacing w:line="240" w:lineRule="auto"/>
              <w:jc w:val="center"/>
              <w:rPr>
                <w:sz w:val="24"/>
                <w:szCs w:val="24"/>
              </w:rPr>
            </w:pPr>
            <w:r>
              <w:rPr>
                <w:sz w:val="24"/>
                <w:szCs w:val="24"/>
              </w:rPr>
              <w:t>−</w:t>
            </w:r>
            <w:r w:rsidR="00834028">
              <w:rPr>
                <w:sz w:val="24"/>
                <w:szCs w:val="24"/>
              </w:rPr>
              <w:t>8.630</w:t>
            </w:r>
          </w:p>
        </w:tc>
        <w:tc>
          <w:tcPr>
            <w:tcW w:w="1276" w:type="dxa"/>
            <w:tcBorders>
              <w:top w:val="nil"/>
              <w:left w:val="nil"/>
              <w:bottom w:val="nil"/>
              <w:right w:val="nil"/>
            </w:tcBorders>
          </w:tcPr>
          <w:p w14:paraId="1BCC9C19" w14:textId="39266972" w:rsidR="007D3FAD" w:rsidRPr="000C607E" w:rsidRDefault="00834028" w:rsidP="008722AE">
            <w:pPr>
              <w:spacing w:line="240" w:lineRule="auto"/>
              <w:jc w:val="center"/>
              <w:rPr>
                <w:sz w:val="24"/>
                <w:szCs w:val="24"/>
              </w:rPr>
            </w:pPr>
            <w:r>
              <w:rPr>
                <w:sz w:val="24"/>
                <w:szCs w:val="24"/>
              </w:rPr>
              <w:t>1.845</w:t>
            </w:r>
          </w:p>
        </w:tc>
        <w:tc>
          <w:tcPr>
            <w:tcW w:w="1079" w:type="dxa"/>
            <w:tcBorders>
              <w:top w:val="nil"/>
              <w:left w:val="nil"/>
              <w:bottom w:val="nil"/>
              <w:right w:val="nil"/>
            </w:tcBorders>
          </w:tcPr>
          <w:p w14:paraId="138D21DC" w14:textId="0BD84709" w:rsidR="007D3FAD" w:rsidRPr="000C607E" w:rsidRDefault="007D3FAD" w:rsidP="008722AE">
            <w:pPr>
              <w:spacing w:line="240" w:lineRule="auto"/>
              <w:jc w:val="center"/>
              <w:rPr>
                <w:sz w:val="24"/>
                <w:szCs w:val="24"/>
              </w:rPr>
            </w:pPr>
            <w:r>
              <w:rPr>
                <w:sz w:val="24"/>
                <w:szCs w:val="24"/>
              </w:rPr>
              <w:t>−</w:t>
            </w:r>
            <w:r w:rsidR="00834028">
              <w:rPr>
                <w:sz w:val="24"/>
                <w:szCs w:val="24"/>
              </w:rPr>
              <w:t>4.677</w:t>
            </w:r>
          </w:p>
        </w:tc>
        <w:tc>
          <w:tcPr>
            <w:tcW w:w="1095" w:type="dxa"/>
            <w:tcBorders>
              <w:top w:val="nil"/>
              <w:left w:val="nil"/>
              <w:bottom w:val="nil"/>
              <w:right w:val="nil"/>
            </w:tcBorders>
          </w:tcPr>
          <w:p w14:paraId="28589FEF" w14:textId="1496EC62" w:rsidR="007D3FAD" w:rsidRPr="00235A8B" w:rsidRDefault="007D3FAD" w:rsidP="008722AE">
            <w:pPr>
              <w:spacing w:line="240" w:lineRule="auto"/>
              <w:jc w:val="center"/>
              <w:rPr>
                <w:b/>
                <w:sz w:val="24"/>
                <w:szCs w:val="24"/>
              </w:rPr>
            </w:pPr>
            <w:r w:rsidRPr="00235A8B">
              <w:rPr>
                <w:b/>
                <w:sz w:val="24"/>
                <w:szCs w:val="24"/>
              </w:rPr>
              <w:t>&lt;0.001</w:t>
            </w:r>
          </w:p>
        </w:tc>
      </w:tr>
      <w:tr w:rsidR="007D3FAD" w14:paraId="05692139" w14:textId="77777777" w:rsidTr="00087CBD">
        <w:trPr>
          <w:trHeight w:val="261"/>
        </w:trPr>
        <w:tc>
          <w:tcPr>
            <w:tcW w:w="883" w:type="dxa"/>
            <w:tcBorders>
              <w:top w:val="single" w:sz="18" w:space="0" w:color="auto"/>
              <w:left w:val="nil"/>
              <w:bottom w:val="nil"/>
              <w:right w:val="nil"/>
            </w:tcBorders>
          </w:tcPr>
          <w:p w14:paraId="6CC95550" w14:textId="238C2A0A" w:rsidR="007D3FAD" w:rsidRPr="000C607E" w:rsidRDefault="007D3FAD" w:rsidP="008722AE">
            <w:pPr>
              <w:spacing w:line="240" w:lineRule="auto"/>
              <w:rPr>
                <w:sz w:val="24"/>
                <w:szCs w:val="24"/>
              </w:rPr>
            </w:pPr>
          </w:p>
        </w:tc>
        <w:tc>
          <w:tcPr>
            <w:tcW w:w="2156" w:type="dxa"/>
            <w:tcBorders>
              <w:top w:val="single" w:sz="18" w:space="0" w:color="auto"/>
              <w:left w:val="nil"/>
              <w:bottom w:val="nil"/>
              <w:right w:val="nil"/>
            </w:tcBorders>
          </w:tcPr>
          <w:p w14:paraId="02DACEAF" w14:textId="2E845E8B"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single" w:sz="18" w:space="0" w:color="auto"/>
              <w:left w:val="nil"/>
              <w:bottom w:val="nil"/>
              <w:right w:val="nil"/>
            </w:tcBorders>
          </w:tcPr>
          <w:p w14:paraId="1F37C35A" w14:textId="4BE49CD8" w:rsidR="007D3FAD" w:rsidRPr="000C607E" w:rsidRDefault="007D3FAD" w:rsidP="008722AE">
            <w:pPr>
              <w:spacing w:line="240" w:lineRule="auto"/>
              <w:jc w:val="center"/>
              <w:rPr>
                <w:sz w:val="24"/>
                <w:szCs w:val="24"/>
              </w:rPr>
            </w:pPr>
            <w:r>
              <w:rPr>
                <w:sz w:val="24"/>
                <w:szCs w:val="24"/>
              </w:rPr>
              <w:t>−</w:t>
            </w:r>
            <w:r w:rsidR="00F13C0B">
              <w:rPr>
                <w:sz w:val="24"/>
                <w:szCs w:val="24"/>
              </w:rPr>
              <w:t>11.500</w:t>
            </w:r>
          </w:p>
        </w:tc>
        <w:tc>
          <w:tcPr>
            <w:tcW w:w="1276" w:type="dxa"/>
            <w:tcBorders>
              <w:top w:val="single" w:sz="18" w:space="0" w:color="auto"/>
              <w:left w:val="nil"/>
              <w:bottom w:val="nil"/>
              <w:right w:val="nil"/>
            </w:tcBorders>
          </w:tcPr>
          <w:p w14:paraId="394E1AE1" w14:textId="752F7D76" w:rsidR="007D3FAD" w:rsidRPr="000C607E" w:rsidRDefault="00F13C0B" w:rsidP="008722AE">
            <w:pPr>
              <w:spacing w:line="240" w:lineRule="auto"/>
              <w:jc w:val="center"/>
              <w:rPr>
                <w:sz w:val="24"/>
                <w:szCs w:val="24"/>
              </w:rPr>
            </w:pPr>
            <w:r>
              <w:rPr>
                <w:sz w:val="24"/>
                <w:szCs w:val="24"/>
              </w:rPr>
              <w:t>2.978</w:t>
            </w:r>
          </w:p>
        </w:tc>
        <w:tc>
          <w:tcPr>
            <w:tcW w:w="1079" w:type="dxa"/>
            <w:tcBorders>
              <w:top w:val="single" w:sz="18" w:space="0" w:color="auto"/>
              <w:left w:val="nil"/>
              <w:bottom w:val="nil"/>
              <w:right w:val="nil"/>
            </w:tcBorders>
          </w:tcPr>
          <w:p w14:paraId="046A09A7" w14:textId="45919961" w:rsidR="007D3FAD" w:rsidRPr="000C607E" w:rsidRDefault="007D3FAD" w:rsidP="008722AE">
            <w:pPr>
              <w:spacing w:line="240" w:lineRule="auto"/>
              <w:jc w:val="center"/>
              <w:rPr>
                <w:sz w:val="24"/>
                <w:szCs w:val="24"/>
              </w:rPr>
            </w:pPr>
            <w:r>
              <w:rPr>
                <w:sz w:val="24"/>
                <w:szCs w:val="24"/>
              </w:rPr>
              <w:t>−</w:t>
            </w:r>
            <w:r w:rsidR="00F13C0B">
              <w:rPr>
                <w:sz w:val="24"/>
                <w:szCs w:val="24"/>
              </w:rPr>
              <w:t>3.861</w:t>
            </w:r>
          </w:p>
        </w:tc>
        <w:tc>
          <w:tcPr>
            <w:tcW w:w="1095" w:type="dxa"/>
            <w:tcBorders>
              <w:top w:val="single" w:sz="18" w:space="0" w:color="auto"/>
              <w:left w:val="nil"/>
              <w:bottom w:val="nil"/>
              <w:right w:val="nil"/>
            </w:tcBorders>
          </w:tcPr>
          <w:p w14:paraId="7300EBF6" w14:textId="09B0E276" w:rsidR="007D3FAD" w:rsidRPr="00235A8B" w:rsidRDefault="007D3FAD" w:rsidP="008722AE">
            <w:pPr>
              <w:spacing w:line="240" w:lineRule="auto"/>
              <w:jc w:val="center"/>
              <w:rPr>
                <w:sz w:val="24"/>
                <w:szCs w:val="24"/>
              </w:rPr>
            </w:pPr>
            <w:r w:rsidRPr="00235A8B">
              <w:rPr>
                <w:b/>
                <w:sz w:val="24"/>
                <w:szCs w:val="24"/>
              </w:rPr>
              <w:t>&lt;0.001</w:t>
            </w:r>
          </w:p>
        </w:tc>
      </w:tr>
      <w:tr w:rsidR="007D3FAD" w14:paraId="61133239" w14:textId="77777777" w:rsidTr="005F6C79">
        <w:trPr>
          <w:trHeight w:val="246"/>
        </w:trPr>
        <w:tc>
          <w:tcPr>
            <w:tcW w:w="883" w:type="dxa"/>
            <w:tcBorders>
              <w:top w:val="nil"/>
              <w:left w:val="nil"/>
              <w:bottom w:val="nil"/>
              <w:right w:val="nil"/>
            </w:tcBorders>
          </w:tcPr>
          <w:p w14:paraId="2D2C4E11"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7BBAB29" w14:textId="497F013A"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15A1F43A" w14:textId="42337C39" w:rsidR="007D3FAD" w:rsidRPr="000C607E" w:rsidRDefault="00F13C0B" w:rsidP="008722AE">
            <w:pPr>
              <w:spacing w:line="240" w:lineRule="auto"/>
              <w:jc w:val="center"/>
              <w:rPr>
                <w:sz w:val="24"/>
                <w:szCs w:val="24"/>
              </w:rPr>
            </w:pPr>
            <w:r>
              <w:rPr>
                <w:sz w:val="24"/>
                <w:szCs w:val="24"/>
              </w:rPr>
              <w:t>0.351</w:t>
            </w:r>
          </w:p>
        </w:tc>
        <w:tc>
          <w:tcPr>
            <w:tcW w:w="1276" w:type="dxa"/>
            <w:tcBorders>
              <w:top w:val="nil"/>
              <w:left w:val="nil"/>
              <w:bottom w:val="nil"/>
              <w:right w:val="nil"/>
            </w:tcBorders>
          </w:tcPr>
          <w:p w14:paraId="01230E9F" w14:textId="21EAE32F" w:rsidR="007D3FAD" w:rsidRPr="000C607E" w:rsidRDefault="00F13C0B" w:rsidP="008722AE">
            <w:pPr>
              <w:spacing w:line="240" w:lineRule="auto"/>
              <w:jc w:val="center"/>
              <w:rPr>
                <w:sz w:val="24"/>
                <w:szCs w:val="24"/>
              </w:rPr>
            </w:pPr>
            <w:r>
              <w:rPr>
                <w:sz w:val="24"/>
                <w:szCs w:val="24"/>
              </w:rPr>
              <w:t>2.621</w:t>
            </w:r>
          </w:p>
        </w:tc>
        <w:tc>
          <w:tcPr>
            <w:tcW w:w="1079" w:type="dxa"/>
            <w:tcBorders>
              <w:top w:val="nil"/>
              <w:left w:val="nil"/>
              <w:bottom w:val="nil"/>
              <w:right w:val="nil"/>
            </w:tcBorders>
          </w:tcPr>
          <w:p w14:paraId="38F48A0E" w14:textId="4CE33614" w:rsidR="007D3FAD" w:rsidRPr="000C607E" w:rsidRDefault="00F13C0B" w:rsidP="008722AE">
            <w:pPr>
              <w:spacing w:line="240" w:lineRule="auto"/>
              <w:jc w:val="center"/>
              <w:rPr>
                <w:sz w:val="24"/>
                <w:szCs w:val="24"/>
              </w:rPr>
            </w:pPr>
            <w:r>
              <w:rPr>
                <w:sz w:val="24"/>
                <w:szCs w:val="24"/>
              </w:rPr>
              <w:t>0.134</w:t>
            </w:r>
          </w:p>
        </w:tc>
        <w:tc>
          <w:tcPr>
            <w:tcW w:w="1095" w:type="dxa"/>
            <w:tcBorders>
              <w:top w:val="nil"/>
              <w:left w:val="nil"/>
              <w:bottom w:val="nil"/>
              <w:right w:val="nil"/>
            </w:tcBorders>
          </w:tcPr>
          <w:p w14:paraId="18611FF1" w14:textId="2F3B3047" w:rsidR="007D3FAD" w:rsidRPr="00235A8B" w:rsidRDefault="00F13C0B" w:rsidP="008722AE">
            <w:pPr>
              <w:spacing w:line="240" w:lineRule="auto"/>
              <w:jc w:val="center"/>
              <w:rPr>
                <w:b/>
                <w:sz w:val="24"/>
                <w:szCs w:val="24"/>
              </w:rPr>
            </w:pPr>
            <w:r>
              <w:rPr>
                <w:sz w:val="24"/>
                <w:szCs w:val="24"/>
              </w:rPr>
              <w:t>0.894</w:t>
            </w:r>
          </w:p>
        </w:tc>
      </w:tr>
      <w:tr w:rsidR="007D3FAD" w14:paraId="7FDC32FD" w14:textId="77777777" w:rsidTr="00087CBD">
        <w:trPr>
          <w:trHeight w:val="261"/>
        </w:trPr>
        <w:tc>
          <w:tcPr>
            <w:tcW w:w="883" w:type="dxa"/>
            <w:tcBorders>
              <w:top w:val="nil"/>
              <w:left w:val="nil"/>
              <w:bottom w:val="single" w:sz="18" w:space="0" w:color="auto"/>
              <w:right w:val="nil"/>
            </w:tcBorders>
          </w:tcPr>
          <w:p w14:paraId="387A8E19" w14:textId="77777777" w:rsidR="007D3FAD" w:rsidRPr="000C607E" w:rsidRDefault="007D3FAD" w:rsidP="008722AE">
            <w:pPr>
              <w:spacing w:line="240" w:lineRule="auto"/>
              <w:rPr>
                <w:sz w:val="24"/>
                <w:szCs w:val="24"/>
              </w:rPr>
            </w:pPr>
          </w:p>
        </w:tc>
        <w:tc>
          <w:tcPr>
            <w:tcW w:w="2156" w:type="dxa"/>
            <w:tcBorders>
              <w:top w:val="nil"/>
              <w:left w:val="nil"/>
              <w:bottom w:val="single" w:sz="18" w:space="0" w:color="auto"/>
              <w:right w:val="nil"/>
            </w:tcBorders>
          </w:tcPr>
          <w:p w14:paraId="50AA234E" w14:textId="44645287"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single" w:sz="18" w:space="0" w:color="auto"/>
              <w:right w:val="nil"/>
            </w:tcBorders>
          </w:tcPr>
          <w:p w14:paraId="2A195974" w14:textId="0C8CC3DF" w:rsidR="007D3FAD" w:rsidRPr="000C607E" w:rsidRDefault="00834028" w:rsidP="008722AE">
            <w:pPr>
              <w:spacing w:line="240" w:lineRule="auto"/>
              <w:jc w:val="center"/>
              <w:rPr>
                <w:sz w:val="24"/>
                <w:szCs w:val="24"/>
              </w:rPr>
            </w:pPr>
            <w:r>
              <w:rPr>
                <w:sz w:val="24"/>
                <w:szCs w:val="24"/>
              </w:rPr>
              <w:t>−0.801</w:t>
            </w:r>
          </w:p>
        </w:tc>
        <w:tc>
          <w:tcPr>
            <w:tcW w:w="1276" w:type="dxa"/>
            <w:tcBorders>
              <w:top w:val="nil"/>
              <w:left w:val="nil"/>
              <w:bottom w:val="single" w:sz="18" w:space="0" w:color="auto"/>
              <w:right w:val="nil"/>
            </w:tcBorders>
          </w:tcPr>
          <w:p w14:paraId="2989831F" w14:textId="151E819D" w:rsidR="007D3FAD" w:rsidRPr="000C607E" w:rsidRDefault="00834028" w:rsidP="008722AE">
            <w:pPr>
              <w:spacing w:line="240" w:lineRule="auto"/>
              <w:jc w:val="center"/>
              <w:rPr>
                <w:sz w:val="24"/>
                <w:szCs w:val="24"/>
              </w:rPr>
            </w:pPr>
            <w:r>
              <w:rPr>
                <w:sz w:val="24"/>
                <w:szCs w:val="24"/>
              </w:rPr>
              <w:t>3.006</w:t>
            </w:r>
          </w:p>
        </w:tc>
        <w:tc>
          <w:tcPr>
            <w:tcW w:w="1079" w:type="dxa"/>
            <w:tcBorders>
              <w:top w:val="nil"/>
              <w:left w:val="nil"/>
              <w:bottom w:val="single" w:sz="18" w:space="0" w:color="auto"/>
              <w:right w:val="nil"/>
            </w:tcBorders>
          </w:tcPr>
          <w:p w14:paraId="1B77F6C9" w14:textId="0E458EDC" w:rsidR="007D3FAD" w:rsidRPr="000C607E" w:rsidRDefault="00834028" w:rsidP="008722AE">
            <w:pPr>
              <w:spacing w:line="240" w:lineRule="auto"/>
              <w:jc w:val="center"/>
              <w:rPr>
                <w:sz w:val="24"/>
                <w:szCs w:val="24"/>
              </w:rPr>
            </w:pPr>
            <w:r>
              <w:rPr>
                <w:sz w:val="24"/>
                <w:szCs w:val="24"/>
              </w:rPr>
              <w:t>−0.266</w:t>
            </w:r>
          </w:p>
        </w:tc>
        <w:tc>
          <w:tcPr>
            <w:tcW w:w="1095" w:type="dxa"/>
            <w:tcBorders>
              <w:top w:val="nil"/>
              <w:left w:val="nil"/>
              <w:bottom w:val="single" w:sz="18" w:space="0" w:color="auto"/>
              <w:right w:val="nil"/>
            </w:tcBorders>
          </w:tcPr>
          <w:p w14:paraId="64432B2C" w14:textId="4170E445" w:rsidR="007D3FAD" w:rsidRPr="00235A8B" w:rsidRDefault="00834028" w:rsidP="008722AE">
            <w:pPr>
              <w:spacing w:line="240" w:lineRule="auto"/>
              <w:jc w:val="center"/>
              <w:rPr>
                <w:b/>
                <w:sz w:val="24"/>
                <w:szCs w:val="24"/>
              </w:rPr>
            </w:pPr>
            <w:r>
              <w:rPr>
                <w:sz w:val="24"/>
                <w:szCs w:val="24"/>
              </w:rPr>
              <w:t>0.790</w:t>
            </w:r>
          </w:p>
        </w:tc>
      </w:tr>
      <w:tr w:rsidR="00087CBD" w14:paraId="3BA9C4AD" w14:textId="77777777" w:rsidTr="00087CBD">
        <w:trPr>
          <w:trHeight w:val="261"/>
        </w:trPr>
        <w:tc>
          <w:tcPr>
            <w:tcW w:w="7811" w:type="dxa"/>
            <w:gridSpan w:val="6"/>
            <w:tcBorders>
              <w:top w:val="single" w:sz="18" w:space="0" w:color="auto"/>
              <w:left w:val="nil"/>
              <w:bottom w:val="nil"/>
              <w:right w:val="nil"/>
            </w:tcBorders>
          </w:tcPr>
          <w:p w14:paraId="2B730196" w14:textId="77777777" w:rsidR="00087CBD" w:rsidRDefault="00087CBD" w:rsidP="008722AE">
            <w:pPr>
              <w:spacing w:line="240" w:lineRule="auto"/>
            </w:pPr>
            <w:r>
              <w:t xml:space="preserve">Note: </w:t>
            </w:r>
            <w:r>
              <w:rPr>
                <w:vertAlign w:val="superscript"/>
              </w:rPr>
              <w:t xml:space="preserve">Ψ </w:t>
            </w:r>
            <w:r>
              <w:t>Linear mixed effect models were run using the ‘</w:t>
            </w:r>
            <w:proofErr w:type="spellStart"/>
            <w:r>
              <w:t>nlme</w:t>
            </w:r>
            <w:proofErr w:type="spellEnd"/>
            <w:r>
              <w:t xml:space="preserve">’ package in R and the following code: </w:t>
            </w:r>
            <w:proofErr w:type="spellStart"/>
            <w:proofErr w:type="gramStart"/>
            <w:r>
              <w:t>lme</w:t>
            </w:r>
            <w:proofErr w:type="spellEnd"/>
            <w:r>
              <w:t>(</w:t>
            </w:r>
            <w:proofErr w:type="gramEnd"/>
            <w:r>
              <w:t>Response Variable ~ Treatment, random = ~1|Site)</w:t>
            </w:r>
          </w:p>
          <w:p w14:paraId="155A1379" w14:textId="060D6C26" w:rsidR="00087CBD" w:rsidRDefault="00087CBD" w:rsidP="008722AE">
            <w:pPr>
              <w:spacing w:after="240" w:line="240" w:lineRule="auto"/>
            </w:pPr>
            <w:r>
              <w:rPr>
                <w:vertAlign w:val="superscript"/>
              </w:rPr>
              <w:lastRenderedPageBreak/>
              <w:t xml:space="preserve">ϕ </w:t>
            </w:r>
            <w:r>
              <w:t>Proportional growth was calculated as: (2017 growth – 2013 growth)/2013 growth * 100 for height and basal diameter, and (2017 growth – 2014 growth)/2014 growth * 100 for crown measurements.</w:t>
            </w:r>
          </w:p>
        </w:tc>
      </w:tr>
    </w:tbl>
    <w:p w14:paraId="111E80B6" w14:textId="519BA968" w:rsidR="008722AE" w:rsidRDefault="00A561E2" w:rsidP="008722AE">
      <w:pPr>
        <w:suppressLineNumbers/>
        <w:spacing w:line="480" w:lineRule="auto"/>
      </w:pPr>
      <w:r>
        <w:rPr>
          <w:noProof/>
        </w:rPr>
        <w:lastRenderedPageBreak/>
        <mc:AlternateContent>
          <mc:Choice Requires="wpg">
            <w:drawing>
              <wp:inline distT="0" distB="0" distL="0" distR="0" wp14:anchorId="0E3EB446" wp14:editId="5BBEE8DA">
                <wp:extent cx="4229100" cy="6656705"/>
                <wp:effectExtent l="0" t="0" r="0" b="0"/>
                <wp:docPr id="3" name="Group 3"/>
                <wp:cNvGraphicFramePr/>
                <a:graphic xmlns:a="http://schemas.openxmlformats.org/drawingml/2006/main">
                  <a:graphicData uri="http://schemas.microsoft.com/office/word/2010/wordprocessingGroup">
                    <wpg:wgp>
                      <wpg:cNvGrpSpPr/>
                      <wpg:grpSpPr>
                        <a:xfrm>
                          <a:off x="0" y="0"/>
                          <a:ext cx="4229100" cy="6656705"/>
                          <a:chOff x="0" y="0"/>
                          <a:chExt cx="4229100" cy="6656705"/>
                        </a:xfrm>
                      </wpg:grpSpPr>
                      <pic:pic xmlns:pic="http://schemas.openxmlformats.org/drawingml/2006/picture">
                        <pic:nvPicPr>
                          <pic:cNvPr id="2" name="Picture 2"/>
                          <pic:cNvPicPr>
                            <a:picLocks noChangeAspect="1"/>
                          </pic:cNvPicPr>
                        </pic:nvPicPr>
                        <pic:blipFill>
                          <a:blip r:embed="rId29" cstate="email">
                            <a:extLst>
                              <a:ext uri="{28A0092B-C50C-407E-A947-70E740481C1C}">
                                <a14:useLocalDpi xmlns:a14="http://schemas.microsoft.com/office/drawing/2010/main"/>
                              </a:ext>
                            </a:extLst>
                          </a:blip>
                          <a:stretch>
                            <a:fillRect/>
                          </a:stretch>
                        </pic:blipFill>
                        <pic:spPr>
                          <a:xfrm>
                            <a:off x="0" y="3072765"/>
                            <a:ext cx="4229100" cy="3583940"/>
                          </a:xfrm>
                          <a:prstGeom prst="rect">
                            <a:avLst/>
                          </a:prstGeom>
                        </pic:spPr>
                      </pic:pic>
                      <pic:pic xmlns:pic="http://schemas.openxmlformats.org/drawingml/2006/picture">
                        <pic:nvPicPr>
                          <pic:cNvPr id="1" name="Picture 1"/>
                          <pic:cNvPicPr>
                            <a:picLocks noChangeAspect="1"/>
                          </pic:cNvPicPr>
                        </pic:nvPicPr>
                        <pic:blipFill>
                          <a:blip r:embed="rId30" cstate="email">
                            <a:extLst>
                              <a:ext uri="{28A0092B-C50C-407E-A947-70E740481C1C}">
                                <a14:useLocalDpi xmlns:a14="http://schemas.microsoft.com/office/drawing/2010/main"/>
                              </a:ext>
                            </a:extLst>
                          </a:blip>
                          <a:stretch>
                            <a:fillRect/>
                          </a:stretch>
                        </pic:blipFill>
                        <pic:spPr>
                          <a:xfrm>
                            <a:off x="0" y="0"/>
                            <a:ext cx="4164965" cy="3530600"/>
                          </a:xfrm>
                          <a:prstGeom prst="rect">
                            <a:avLst/>
                          </a:prstGeom>
                        </pic:spPr>
                      </pic:pic>
                    </wpg:wgp>
                  </a:graphicData>
                </a:graphic>
              </wp:inline>
            </w:drawing>
          </mc:Choice>
          <mc:Fallback>
            <w:pict>
              <v:group w14:anchorId="08ECF8F1" id="Group 3" o:spid="_x0000_s1026" style="width:333pt;height:524.15pt;mso-position-horizontal-relative:char;mso-position-vertical-relative:line" coordsize="42291,6656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J+vkCvQJAAr0CQAVAAAAZHJzL21lZGlhL2ltYWdlMi50aWZmTU0AKgAJ&#13;&#10;6x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&#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&#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13;&#10;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&#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&#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&#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13;&#10;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&#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13;&#10;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&#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13;&#10;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&#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13;&#10;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&#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13;&#10;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&#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&#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&#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&#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&#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&#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&#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&#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&#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&#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&#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&#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&#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&#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&#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&#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13;&#10;////////////////////////////////////////////////////////////////////////////&#13;&#10;////////////////////////////////////////////////////////////////////////////&#13;&#10;////////////////////////////////////////////////////////////////////////////&#13;&#10;////////////////////////////////////////////////////////////////////////////&#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13;&#10;////////////////////////////////////////////////////////////////////////////&#13;&#10;////////////////////////////////////////////////////////////////////////////&#13;&#10;////////////////////////////////////////////////////////////////////////////&#13;&#10;////////////////////////////////////////////////////////////////////////////&#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13;&#10;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&#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&#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&#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&#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13;&#10;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&#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&#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&#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&#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i4uL/&#13;&#10;R0dH/9ra2v/l5eX/RERE/+bm5v//////Ly8v/+/v7///////////////////////////////////&#13;&#10;/////////////////////////////////////////////////////////////////////f39/4yM&#13;&#10;jP8vLy//Ojo6/ywsLP9sbGz/8vLy//////+2trb/T09P/0hISP86Ojr/nJyc//j4+P//////////&#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&#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&#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&#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&#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&#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&#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&#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&#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&#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&#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&#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&#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&#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&#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&#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&#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&#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&#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oqKi/0tLS//j4+P/&#13;&#10;Wlpa/x8fH/8pKSn/Kysr/yoqKv8mJib/OTk5////////////////////////////////////////&#13;&#10;////////////////////////////////////////////////////////////////////////////&#13;&#10;////////////////////////////////////////////////////////////////////////////&#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&#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&#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&#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&#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&#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&#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&#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&#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&#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&#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&#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&#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&#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&#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&#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&#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&#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&#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&#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&#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&#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&#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&#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13;&#10;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&#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&#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&#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&#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&#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&#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&#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&#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4+Pj/WFhY/3Fxcf/Ly8v/3Nzc/97e3v/d3d3/4eHh////////////////&#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2&#13;&#10;9vb/WVlZ/wAAAP8TExP/IiIi/yQkJP8jIyP/Nzc3////////////////////////////////////&#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&#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&#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&#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&#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&#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13;&#10;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&#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13;&#10;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&#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4+Pj/goKC/319ff+2trb/sLCw/7CwsP+wsLD/sLCw/7Cw&#13;&#10;sP+wsLD/sLCw/7CwsP+wsLD/sLCw/7CwsP+wsLD/sLCw/7CwsP+wsLD/sLCw/7CwsP8kJCT/rq6u&#13;&#10;/7CwsP+wsLD/sLCw/7CwsP+wsLD/sLCw/7CwsP+wsLD/sLCw/7CwsP+wsLD/sLCw/7CwsP+wsLD/&#13;&#10;sLCw/7CwsP+2trb/d3d3/3Z2dv/6+vr/////////////////////////////////////////////&#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4+Pj/goKC/319ff+2trb/sLCw/7CwsP+wsLD/sLCw/7CwsP+wsLD/sLCw/7CwsP+w&#13;&#10;sLD/sLCw/7CwsP+wsLD/sLCw/7CwsP+wsLD/sLCw/7CwsP8kJCT/rq6u/7CwsP+wsLD/sLCw/7Cw&#13;&#10;sP+wsLD/sLCw/7CwsP+wsLD/sLCw/7CwsP+wsLD/sLCw/7CwsP+wsLD/sLCw/7CwsP+2trb/d3d3&#13;&#10;/3Z2dv/6+vr/////////////////////////////////////////////////////////////////&#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4+Pj/goKC&#13;&#10;/319ff+2trb/sLCw/7CwsP+wsLD/sLCw/7CwsP+wsLD/sLCw/7CwsP+wsLD/sLCw/7CwsP+wsLD/&#13;&#10;sLCw/7CwsP+wsLD/sLCw/7CwsP8kJCT/rq6u/7CwsP+wsLD/sLCw/7CwsP+wsLD/sLCw/7CwsP+w&#13;&#10;sLD/sLCw/7CwsP+wsLD/sLCw/7CwsP+wsLD/sLCw/7CwsP+2trb/d3d3/3Z2dv/6+vr/////////&#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3;&#10;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&#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13;&#10;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4+Pj/goKC/319ff+2trb/sLCw/7CwsP+w&#13;&#10;sLD/sLCw/7CwsP+wsLD/sLCw/7CwsP+wsLD/sLCw/7CwsP+wsLD/sLCw/7S0tP+6urr/urq6/7q6&#13;&#10;uv8mJib/t7e3/7q6uv+6urr/tLS0/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13;&#10;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13;&#10;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&#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13;&#10;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&#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13;&#10;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13;&#10;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&#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13;&#10;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&#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&#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&#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&#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&#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&#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&#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&#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&#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&#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&#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&#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&#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&#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&#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&#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&#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13;&#10;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&#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&#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&#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&#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&#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&#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13;&#10;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&#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&#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&#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&#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&#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&#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13;&#10;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&#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&#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&#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&#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&#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&#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&#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&#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&#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&#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3Jycv+enp7/////////////////29vb/ycnJ//Kysr/////////&#13;&#10;////////////////////////////////////////////////////////////////////////////&#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7u7v9gYGD/tra2//////////////////f39/8w&#13;&#10;MDD/vr6+////////////////////////////////////////////////////////////////////&#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v7/jY2N/z8/P//Jycn/&#13;&#10;8/Pz/+fn5/9wcHD/Li4u/+Tk5P//////////////////////////////////////////////////&#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Ly8v9cXFz/ICAg/ygoKP8mJib/MzMz/7e3t//9/f3/////////////////////////////////&#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v7/+Dg4P+2trb/wcHB/+/v7///////////////////////////&#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13;&#10;////////////////////////////////////////////////////////////////////////////&#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13;&#10;////////////////////////////////////////////////////////////////////////////&#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13;&#10;////////////////////////////////////////////////////////////////////////////&#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f39&#13;&#10;//v7+//7+/v/+/v7//v7+//7+/v/+/v7//v7+//7+/v/+/v7//7+/v//////////////////////&#13;&#10;////////////////////////////////////////////////////////////////////////////&#13;&#10;////////////////////////////////////////////////////////////////////////////&#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8nJyf9vb2//ampq/2tra/9ra2v/a2tr/2tra/9ra2v/a2tr/2dnZ//r6+v/////&#13;&#10;////////////////////////////////////////////////////////////////////////////&#13;&#10;////////////////////////////////////////////////////////////////////////////&#13;&#10;////////////////////////////////////////////////////////////////////////////&#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v7//V1dX/1JSUv9UVFT/W1tb/15eXv9eXl7/Xl5e/19f&#13;&#10;X/9YWFj/6enp////////////////////////////////////////////////////////////////&#13;&#10;////////////////////////////////////////////////////////////////////////////&#13;&#10;////////////////////////////////////////////////////////////////////////////&#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7W1tf+Q&#13;&#10;kJD/kJCQ/42Njf+MjIz/ZmZm/+jo6P//////////////////////////////////////////////&#13;&#10;////////////////////////////////////////////////////////////////////////////&#13;&#10;////////////////////////////////////////////////////////////////////////////&#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&#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&#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&#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&#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&#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&#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&#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&#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&#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&#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&#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&#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&#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&#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&#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&#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&#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&#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&#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&#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&#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&#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&#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&#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&#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&#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&#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&#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&#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&#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&#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&#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&#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&#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13;&#10;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&#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13;&#10;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&#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&#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&#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&#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&#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5aWlv9DQ0P/S0tL/0xMTP9KSkr/SkpK/0tLS/9JSUn/QkJC/3Z2&#13;&#10;dv/8/Pz/////////////////////////////////////////////////////////////////////&#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5+fn/9DQ0P/&#13;&#10;MDAw/zw8PP97e3v/7u7u////////////////////////////////////////////////////////&#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7a2tv8hISH/VFRU/5ycnP+UlJT/MjIy/2VlZf/z8/P/////////////////////////////////&#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T09P9hYWH/ioqK//r6+v///////////8PDw/8rKyv/19fX////////////////&#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p6en/VlZW/7m5uf/////////////////5+fn/MDAw/76+&#13;&#10;vv//////////////////////////////////////////////////////////////////////////&#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v7/3t7e/9MTEz/4eHh///////+&#13;&#10;/v7/goKC/yYmJv/g4OD/////////////////////////////////////////////////////////&#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e3t7/&#13;&#10;Ojo6/yoqKv9AQED/OTk5/yEhIf+ampr/+/v7////////////////////////////////////////&#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Tk5P+np6f/f39//46Ojv/Q0ND/+/v7////////////////////////////&#13;&#10;////////////////////////////////////////////////////////////////////////////&#13;&#10;//////////////////////////////////////////////////////////T09P/t7e3/9/f3////&#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Pz8/7i4uP/R0dH/////////////////////////////////////&#13;&#10;////////////////////////////////////////////////////////////////////////////&#13;&#10;/////////////////////////////////////////////////////////////////////7CwsP9N&#13;&#10;TU3/MjIy/1RUVP/X19f/////////////////////////////////////////////////////////&#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Ly8v9OTk7/k5OT////////////////////&#13;&#10;////////////////////////////////////////////////////////////////////////////&#13;&#10;////////////////////////////////////////////////////////////////////////////&#13;&#10;/////93d3f8pKSn/oqKi/+Tk5P9UVFT/TU1N//f39///////////////////////////////////&#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9/f3/m5ub/0RERP+X&#13;&#10;l5f/urq6/76+vv++vr7/vLy8//b29v//////////////////////////////////////////////&#13;&#10;////////////////////////////////////////////////////////////////////////////&#13;&#10;//////////////////////9zc3P/SkpK////////////2dnZ/yMjI//Ly8v/////////////////&#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">
                <v:shape id="Picture 2" o:spid="_x0000_s1027" type="#_x0000_t75" style="position:absolute;top:30727;width:42291;height:3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">
                  <v:imagedata r:id="rId36" o:title=""/>
                </v:shape>
                <v:shape id="Picture 1" o:spid="_x0000_s1028" type="#_x0000_t75" style="position:absolute;width:41649;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">
                  <v:imagedata r:id="rId37" o:title=""/>
                </v:shape>
                <w10:anchorlock/>
              </v:group>
            </w:pict>
          </mc:Fallback>
        </mc:AlternateContent>
      </w:r>
    </w:p>
    <w:p w14:paraId="638D892D" w14:textId="4D4F8223" w:rsidR="008722AE" w:rsidRDefault="008722AE">
      <w:pPr>
        <w:spacing w:line="240" w:lineRule="auto"/>
      </w:pPr>
      <w:r w:rsidRPr="008722AE">
        <w:t xml:space="preserve">Figure 4. Proportional change in height (top) and basal diameter (bottom) after 4 years inside control (grey) and exclosure (white) plots for all three tree species. Bars represent mean ± SE. Significance is noted by * = </w:t>
      </w:r>
      <w:r w:rsidRPr="008722AE">
        <w:rPr>
          <w:i/>
        </w:rPr>
        <w:t>p</w:t>
      </w:r>
      <w:r w:rsidRPr="008722AE">
        <w:t xml:space="preserve"> &lt; 0.05, ** = </w:t>
      </w:r>
      <w:r w:rsidRPr="008722AE">
        <w:rPr>
          <w:i/>
        </w:rPr>
        <w:t>p</w:t>
      </w:r>
      <w:r w:rsidRPr="008722AE">
        <w:t xml:space="preserve"> &lt; 0.01, *** = </w:t>
      </w:r>
      <w:r w:rsidRPr="008722AE">
        <w:rPr>
          <w:i/>
        </w:rPr>
        <w:t>p</w:t>
      </w:r>
      <w:r w:rsidRPr="008722AE">
        <w:t xml:space="preserve"> &lt; 0.001 and based on results from linear mixed effect models.</w:t>
      </w:r>
      <w:bookmarkStart w:id="418" w:name="_Toc362637940"/>
      <w:r>
        <w:br w:type="page"/>
      </w:r>
    </w:p>
    <w:p w14:paraId="7DFB5EA5" w14:textId="7151A0AA" w:rsidR="008767C8" w:rsidRPr="00B23ADB" w:rsidRDefault="008767C8" w:rsidP="008722AE">
      <w:pPr>
        <w:pStyle w:val="Heading1"/>
      </w:pPr>
      <w:r w:rsidRPr="00B23ADB">
        <w:lastRenderedPageBreak/>
        <w:t>4</w:t>
      </w:r>
      <w:r w:rsidR="002B4C7C">
        <w:t>.0</w:t>
      </w:r>
      <w:r w:rsidRPr="00B23ADB">
        <w:t xml:space="preserve"> Discussion</w:t>
      </w:r>
      <w:bookmarkEnd w:id="418"/>
    </w:p>
    <w:p w14:paraId="2F6AC8D8" w14:textId="2F983A84" w:rsidR="008767C8" w:rsidRDefault="008767C8" w:rsidP="0050765A">
      <w:r>
        <w:tab/>
        <w:t xml:space="preserve">Alaskan paper birch responded quickly to herbivore exclusion with increased height </w:t>
      </w:r>
      <w:r w:rsidR="0061303B">
        <w:t>f</w:t>
      </w:r>
      <w:r w:rsidR="007D1D5D">
        <w:t>our</w:t>
      </w:r>
      <w:r>
        <w:t xml:space="preserve"> years after the exclosures were established. </w:t>
      </w:r>
      <w:r w:rsidR="00A945A3">
        <w:t xml:space="preserve">Moose </w:t>
      </w:r>
      <w:r w:rsidR="00801DB1">
        <w:t xml:space="preserve">browse was </w:t>
      </w:r>
      <w:del w:id="419" w:author="Jill Johnstone" w:date="2019-09-11T11:19:00Z">
        <w:r w:rsidR="00A945A3" w:rsidDel="00801DB1">
          <w:delText>were</w:delText>
        </w:r>
        <w:r w:rsidR="00E36D20" w:rsidDel="00801DB1">
          <w:delText xml:space="preserve"> </w:delText>
        </w:r>
      </w:del>
      <w:r w:rsidR="00E36D20">
        <w:t xml:space="preserve">the dominant </w:t>
      </w:r>
      <w:r w:rsidR="00801DB1">
        <w:t xml:space="preserve">form of </w:t>
      </w:r>
      <w:del w:id="420" w:author="Katherine Hayes" w:date="2023-05-12T17:01:00Z">
        <w:r w:rsidR="00E36D20">
          <w:delText>herbivor</w:delText>
        </w:r>
      </w:del>
      <w:ins w:id="421" w:author="Jill Johnstone" w:date="2019-09-11T11:19:00Z">
        <w:del w:id="422" w:author="Katherine Hayes" w:date="2023-05-16T09:42:00Z">
          <w:r w:rsidR="00801DB1" w:rsidDel="0095489D">
            <w:delText>y</w:delText>
          </w:r>
        </w:del>
      </w:ins>
      <w:del w:id="423" w:author="Jill Johnstone" w:date="2019-09-11T11:19:00Z">
        <w:r w:rsidR="00E36D20" w:rsidDel="00801DB1">
          <w:delText>e</w:delText>
        </w:r>
      </w:del>
      <w:commentRangeStart w:id="424"/>
      <w:ins w:id="425" w:author="Katherine Hayes" w:date="2023-05-12T17:01:00Z">
        <w:r w:rsidR="00E36D20">
          <w:t>herbivor</w:t>
        </w:r>
        <w:r w:rsidR="00801DB1">
          <w:t>y</w:t>
        </w:r>
      </w:ins>
      <w:r w:rsidR="00E36D20">
        <w:t xml:space="preserve"> </w:t>
      </w:r>
      <w:commentRangeEnd w:id="424"/>
      <w:r w:rsidR="00801DB1">
        <w:rPr>
          <w:rStyle w:val="CommentReference"/>
          <w:rFonts w:eastAsia="MS Mincho"/>
        </w:rPr>
        <w:commentReference w:id="424"/>
      </w:r>
      <w:r w:rsidR="00A945A3">
        <w:t xml:space="preserve">at all six sites with the majority (95%) of </w:t>
      </w:r>
      <w:del w:id="426" w:author="Jill Johnstone" w:date="2019-09-11T11:21:00Z">
        <w:r w:rsidR="0061303B" w:rsidDel="00801DB1">
          <w:delText xml:space="preserve">winter </w:delText>
        </w:r>
      </w:del>
      <w:r w:rsidR="00A945A3">
        <w:t xml:space="preserve">browsing </w:t>
      </w:r>
      <w:del w:id="427" w:author="Jill Johnstone" w:date="2019-09-11T11:21:00Z">
        <w:r w:rsidR="00A945A3" w:rsidDel="00801DB1">
          <w:delText>damage</w:delText>
        </w:r>
        <w:r w:rsidR="007D1D5D" w:rsidDel="00801DB1">
          <w:delText xml:space="preserve"> </w:delText>
        </w:r>
      </w:del>
      <w:ins w:id="428" w:author="Jill Johnstone" w:date="2019-09-11T11:21:00Z">
        <w:del w:id="429" w:author="Roger Ruess" w:date="2019-09-21T10:31:00Z">
          <w:r w:rsidR="00801DB1" w:rsidDel="000F03B3">
            <w:delText>occuring</w:delText>
          </w:r>
        </w:del>
      </w:ins>
      <w:ins w:id="430" w:author="Katherine Hayes" w:date="2023-05-12T17:01:00Z">
        <w:r w:rsidR="000F03B3">
          <w:t>occurring</w:t>
        </w:r>
      </w:ins>
      <w:r w:rsidR="00801DB1">
        <w:t xml:space="preserve"> </w:t>
      </w:r>
      <w:r w:rsidR="007D1D5D">
        <w:t>on deciduous saplings</w:t>
      </w:r>
      <w:r w:rsidR="0061303B">
        <w:t xml:space="preserve">. </w:t>
      </w:r>
      <w:r w:rsidR="00E36D20">
        <w:t>Trembling aspen and Alaskan paper birch are both</w:t>
      </w:r>
      <w:r w:rsidR="00292A92">
        <w:t xml:space="preserve"> expected to be</w:t>
      </w:r>
      <w:r w:rsidR="00E36D20">
        <w:t xml:space="preserve"> more palatable </w:t>
      </w:r>
      <w:r w:rsidR="00DC300E">
        <w:t xml:space="preserve">to moose </w:t>
      </w:r>
      <w:r w:rsidR="00E36D20">
        <w:t>than black spruce</w:t>
      </w:r>
      <w:r w:rsidR="00DC300E">
        <w:t xml:space="preserve"> </w:t>
      </w:r>
      <w:r w:rsidR="00DC300E">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DC300E">
        <w:fldChar w:fldCharType="separate"/>
      </w:r>
      <w:r w:rsidR="0050765A" w:rsidRPr="0050765A">
        <w:rPr>
          <w:noProof/>
        </w:rPr>
        <w:t>(Bryant and Kuropat 1980)</w:t>
      </w:r>
      <w:r w:rsidR="00DC300E">
        <w:fldChar w:fldCharType="end"/>
      </w:r>
      <w:r w:rsidR="00DC300E">
        <w:t xml:space="preserve">; however, only birch saplings benefited from being inside exclosures. </w:t>
      </w:r>
      <w:r>
        <w:t xml:space="preserve">Thus, palatability to herbivores was not the best predictor of responses to the exclosure treatment. Instead, the relative position of each tree species within the </w:t>
      </w:r>
      <w:r w:rsidR="00160327">
        <w:t>canopy</w:t>
      </w:r>
      <w:del w:id="431" w:author="Katherine Hayes" w:date="2023-05-16T09:42:00Z">
        <w:r w:rsidR="00160327" w:rsidDel="0095489D">
          <w:delText xml:space="preserve"> </w:delText>
        </w:r>
      </w:del>
      <w:r w:rsidR="002768EC">
        <w:t xml:space="preserve"> </w:t>
      </w:r>
      <w:r w:rsidR="00607143">
        <w:fldChar w:fldCharType="begin" w:fldLock="1"/>
      </w:r>
      <w:r w:rsidR="00BB55B2">
        <w:instrText>ADDIN CSL_CITATION {"citationItems":[{"id":"ITEM-1","itemData":{"DOI":"10.1111/jvs.12702","author":[{"dropping-particle":"","family":"Simončič","given":"Tina","non-dropping-particle":"","parse-names":false,"suffix":""},{"dropping-particle":"","family":"Bončina","given":"Andrej","non-dropping-particle":"","parse-names":false,"suffix":""},{"dropping-particle":"","family":"Jarni","given":"Kristjan","non-dropping-particle":"","parse-names":false,"suffix":""},{"dropping-particle":"","family":"Klopcic","given":"Matija","non-dropping-particle":"","parse-names":false,"suffix":""}],"container-title":"Journal of Vegetation Science","id":"ITEM-1","issued":{"date-parts":[["2018"]]},"page":"108-120","title":"Assessment of the long­term impact of deer on understory vegetation in mixed temperate forests","type":"article-journal","volume":"30"},"uris":["http://www.mendeley.com/documents/?uuid=3083fb3a-3cf2-450b-80ef-9e29765e58c7"]}],"mendeley":{"formattedCitation":"(Simončič et al. 2018)","plainTextFormattedCitation":"(Simončič et al. 2018)","previouslyFormattedCitation":"(Simončič et al. 2018)"},"properties":{"noteIndex":0},"schema":"https://github.com/citation-style-language/schema/raw/master/csl-citation.json"}</w:instrText>
      </w:r>
      <w:r w:rsidR="00607143">
        <w:fldChar w:fldCharType="separate"/>
      </w:r>
      <w:r w:rsidR="00607143" w:rsidRPr="00607143">
        <w:rPr>
          <w:noProof/>
        </w:rPr>
        <w:t>(Simončič et al. 2018)</w:t>
      </w:r>
      <w:r w:rsidR="00607143">
        <w:fldChar w:fldCharType="end"/>
      </w:r>
      <w:r>
        <w:t xml:space="preserve"> best predicted growth responses to herbivore exclusion. Birch and aspen were found in similar densities; however, birch was the tallest species </w:t>
      </w:r>
      <w:r w:rsidR="00CD2368">
        <w:t xml:space="preserve">and within </w:t>
      </w:r>
      <w:r w:rsidR="007D1D5D">
        <w:t>the optimal</w:t>
      </w:r>
      <w:r w:rsidR="00CD2368">
        <w:t xml:space="preserve"> </w:t>
      </w:r>
      <w:r w:rsidR="000F03B3">
        <w:t xml:space="preserve">height </w:t>
      </w:r>
      <w:r w:rsidR="00CD2368">
        <w:t xml:space="preserve">range of </w:t>
      </w:r>
      <w:r w:rsidR="006961FA">
        <w:t xml:space="preserve">moose </w:t>
      </w:r>
      <w:r w:rsidR="00CD2368">
        <w:t>brows</w:t>
      </w:r>
      <w:r w:rsidR="006961FA">
        <w:t xml:space="preserve">ing </w:t>
      </w:r>
      <w:r w:rsidR="00CD2368">
        <w:t xml:space="preserve">contrary to aspen that were short and </w:t>
      </w:r>
      <w:r w:rsidR="006961FA">
        <w:t>likely protected below snow</w:t>
      </w:r>
      <w:r>
        <w:t xml:space="preserve">. Thus, the order of positive, neutral and negative responses corresponds to species </w:t>
      </w:r>
      <w:r w:rsidR="000559D2">
        <w:t xml:space="preserve">canopy </w:t>
      </w:r>
      <w:r>
        <w:t xml:space="preserve">dominance and </w:t>
      </w:r>
      <w:r w:rsidR="006961FA">
        <w:t>browsing opportunity</w:t>
      </w:r>
      <w:r>
        <w:t xml:space="preserve"> in our study area: birch, aspen, and black spruce, respectively. </w:t>
      </w:r>
    </w:p>
    <w:p w14:paraId="2EA7C556" w14:textId="6715C65A" w:rsidR="008767C8" w:rsidRPr="00743699" w:rsidRDefault="008767C8" w:rsidP="00743699">
      <w:pPr>
        <w:ind w:firstLine="720"/>
        <w:rPr>
          <w:bCs/>
        </w:rPr>
      </w:pPr>
      <w:r>
        <w:t xml:space="preserve">In forests where moose </w:t>
      </w:r>
      <w:r w:rsidR="00292A92">
        <w:t xml:space="preserve">is </w:t>
      </w:r>
      <w:r>
        <w:t>the predominant herbivore, the rate of succession has been both hastened or reversed</w:t>
      </w:r>
      <w:del w:id="432" w:author="Katherine Hayes" w:date="2023-05-12T17:01:00Z">
        <w:r>
          <w:delText xml:space="preserve"> </w:delText>
        </w:r>
      </w:del>
      <w:del w:id="433" w:author="Roger Ruess" w:date="2019-09-21T10:34:00Z">
        <w:r w:rsidDel="000F03B3">
          <w:delText>due to damage</w:delText>
        </w:r>
      </w:del>
      <w:r>
        <w:t xml:space="preserve"> by moose</w:t>
      </w:r>
      <w:r w:rsidR="000F03B3">
        <w:t xml:space="preserve"> browsing</w:t>
      </w:r>
      <w:r>
        <w:t xml:space="preserve"> </w:t>
      </w:r>
      <w:r>
        <w:fldChar w:fldCharType="begin" w:fldLock="1"/>
      </w:r>
      <w:r w:rsidR="00DF63DE">
        <w:instrText>ADDIN CSL_CITATION {"citationItems":[{"id":"ITEM-1","itemData":{"author":[{"dropping-particle":"","family":"Davidson","given":"Diane A","non-dropping-particle":"","parse-names":false,"suffix":""}],"container-title":"Oikos","id":"ITEM-1","issue":"1","issued":{"date-parts":[["1993"]]},"page":"23-35","title":"The effects of herbivory and granivory on terrestrial plant succession","type":"article-journal","volume":"68"},"uris":["http://www.mendeley.com/documents/?uuid=41f4b2ea-0882-4a0a-b478-e6b2d2e42ef2","http://www.mendeley.com/documents/?uuid=929ce204-5d14-41da-b6f1-2d83b9c61e52"]},{"id":"ITEM-2","itemData":{"DOI":"10.1111/j.0030-1299.2005.13844.x","ISBN":"1600-0706","ISSN":"00301299","abstract":"Recent studies of ungulates have revealed that selective foraging seems to be an important mechanism by which they can affect the structure and species composition of the plant community, and thus quantity (dry mass) and quality (chemical composition) of litter available for decomposers. Such changes in litter production may be especially important in N-limited systems like boreal forests. We chose moose (Alces alces) as study species to investigate this mechanism. Moose browse mainly in the tree and shrub layers year round, and because of their wide distribution and often high population densities, they can have a significant effect on litter production of trees and shrubs in Swedish boreal forests. The effects of herbivores may also vary along productivity gradients. We therefore simulated browsing and urine and fecal deposition corresponding to 4 different moose densities in exclosures along a pre-existing forest productivity gradient. Both litter quantity (g dry mass per m2 and year) and contributions of C and N (g dry mass per m2 and year) decreased with increasing level of simulated moose density. High moose densities over extended time can therefore reduce N contributions to soil and therefore eventually reduce site productivity in Swedish boreal forests. This effect of moose was mainly a result of decreased litter quantity, because contradictory to studies from North America, litter quality (C:N ratio and N contribution per mass unit of litter) was not affected by level of simulated moose density.","author":[{"dropping-particle":"","family":"Persson","given":"Inga-Lill","non-dropping-particle":"","parse-names":false,"suffix":""},{"dropping-particle":"","family":"Pastor","given":"John","non-dropping-particle":"","parse-names":false,"suffix":""},{"dropping-particle":"","family":"Danell","given":"Kjell","non-dropping-particle":"","parse-names":false,"suffix":""},{"dropping-particle":"","family":"Bergström","given":"Roger","non-dropping-particle":"","parse-names":false,"suffix":""}],"container-title":"Oikos","id":"ITEM-2","issue":"2","issued":{"date-parts":[["2005"]]},"page":"297-306","title":"Impact of moose population density on the production and composition of litter in boreal forests","type":"article-journal","volume":"108"},"uris":["http://www.mendeley.com/documents/?uuid=47536e52-0fc4-42fa-b077-01dafd2695ec","http://www.mendeley.com/documents/?uuid=892d7253-00e3-4cc6-b490-0819f58da9c2"]},{"id":"ITEM-3","itemData":{"DOI":"10.1016/j.foreco.2008.12.009","ISBN":"0378-1127","ISSN":"03781127","abstract":"Changes to ecosystems caused by introduced herbivores can be predictable, stepwise transitions or unpredictable and even irreversible state changes. This study's objectives were to explore effects on forest succession and soil development 5 years after moose (Alces alces L.) were fenced out of areas within and adjacent to a national park in Newfoundland, Canada. Study plots spanned a range of understorey broadleaf plant associations with regenerating balsam fir (Abies balsamea (L.) Mill.), an important winter forage plant for moose and a dominant canopy tree throughout Newfoundland. After 5 years, height-diameter ratios were significantly larger for larger basal diameters of understorey balsam fir in unfenced, but not in fenced subplots, suggesting that growth of the conifer is compromised within the exclosure. In contrast, for most broadleaf trees and shrubs, moose removal by fencing results in greater heights and basal diameters than in control subplots. The competitive advantage of broadleaf trees and shrubs over balsam fir in the short-term may be a result of past sustained heavy moose browsing benefiting plants that are better at investing resources into below-ground growth or benefiting plants that have broader leaf canopies. It is not clear how long the broadleaf transition state we document will continue. Restorative actions intended to mimic usual patterns of forest regeneration in this region of Newfoundland might best consider moose removal with site preparation and/or planting to historic densities. ?? 2008 Elsevier B.V. All rights reserved.","author":[{"dropping-particle":"","family":"McLaren","given":"Brian","non-dropping-particle":"","parse-names":false,"suffix":""},{"dropping-particle":"","family":"Hermanutz","given":"Luise","non-dropping-particle":"","parse-names":false,"suffix":""},{"dropping-particle":"","family":"Gosse","given":"John","non-dropping-particle":"","parse-names":false,"suffix":""},{"dropping-particle":"","family":"Collet","given":"Benoit","non-dropping-particle":"","parse-names":false,"suffix":""},{"dropping-particle":"","family":"Kasimos","given":"Costa","non-dropping-particle":"","parse-names":false,"suffix":""}],"container-title":"Forest Ecology and Management","id":"ITEM-3","issue":"5","issued":{"date-parts":[["2009"]]},"page":"1395-1404","title":"Broadleaf competition interferes with balsam fir regeneration following experimental removal of moose","type":"article-journal","volume":"257"},"uris":["http://www.mendeley.com/documents/?uuid=23c82c82-971d-4fcb-be90-8113287e0dbf","http://www.mendeley.com/documents/?uuid=0e9269f8-e1b2-4a86-b7a1-9a2b6ac8522c"]}],"mendeley":{"formattedCitation":"(Davidson 1993, Persson et al. 2005, McLaren et al. 2009)","plainTextFormattedCitation":"(Davidson 1993, Persson et al. 2005, McLaren et al. 2009)","previouslyFormattedCitation":"(Davidson 1993, Persson et al. 2005, McLaren et al. 2009)"},"properties":{"noteIndex":0},"schema":"https://github.com/citation-style-language/schema/raw/master/csl-citation.json"}</w:instrText>
      </w:r>
      <w:r>
        <w:fldChar w:fldCharType="separate"/>
      </w:r>
      <w:r w:rsidR="0050765A" w:rsidRPr="0050765A">
        <w:rPr>
          <w:noProof/>
        </w:rPr>
        <w:t>(Davidson 1993, Persson et al. 2005, McLaren et al. 2009)</w:t>
      </w:r>
      <w:r>
        <w:fldChar w:fldCharType="end"/>
      </w:r>
      <w:r>
        <w:t xml:space="preserve">. </w:t>
      </w:r>
      <w:r w:rsidR="000B1AFC">
        <w:t xml:space="preserve">Our </w:t>
      </w:r>
      <w:r>
        <w:t xml:space="preserve">study supports observational work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fldChar w:fldCharType="separate"/>
      </w:r>
      <w:r w:rsidR="0050765A" w:rsidRPr="0050765A">
        <w:rPr>
          <w:noProof/>
        </w:rPr>
        <w:t>(Conway and Johnstone 2017)</w:t>
      </w:r>
      <w:r>
        <w:fldChar w:fldCharType="end"/>
      </w:r>
      <w:r>
        <w:t xml:space="preserve"> that </w:t>
      </w:r>
      <w:r w:rsidR="00CF06FE">
        <w:t xml:space="preserve">severe moose browsing can slow the rate of </w:t>
      </w:r>
      <w:r w:rsidR="000559D2">
        <w:t xml:space="preserve">deciduous </w:t>
      </w:r>
      <w:r w:rsidR="00CF06FE">
        <w:t xml:space="preserve">height growth in Alaskan post-fire </w:t>
      </w:r>
      <w:commentRangeStart w:id="434"/>
      <w:r w:rsidR="00CF06FE">
        <w:t>forests</w:t>
      </w:r>
      <w:commentRangeEnd w:id="434"/>
      <w:r w:rsidR="00292A92">
        <w:rPr>
          <w:rStyle w:val="CommentReference"/>
          <w:rFonts w:eastAsia="MS Mincho"/>
        </w:rPr>
        <w:commentReference w:id="434"/>
      </w:r>
      <w:r w:rsidR="0061303B">
        <w:t>, however the</w:t>
      </w:r>
      <w:r w:rsidR="0074503D">
        <w:t xml:space="preserve"> successional trajectories remained </w:t>
      </w:r>
      <w:commentRangeStart w:id="435"/>
      <w:r w:rsidR="0074503D">
        <w:t>unaltered</w:t>
      </w:r>
      <w:commentRangeEnd w:id="435"/>
      <w:r w:rsidR="00292A92">
        <w:rPr>
          <w:rStyle w:val="CommentReference"/>
          <w:rFonts w:eastAsia="MS Mincho"/>
        </w:rPr>
        <w:commentReference w:id="435"/>
      </w:r>
      <w:r>
        <w:t xml:space="preserve">. </w:t>
      </w:r>
      <w:commentRangeStart w:id="436"/>
      <w:r>
        <w:t xml:space="preserve">The results presented here suggest </w:t>
      </w:r>
      <w:commentRangeStart w:id="437"/>
      <w:r w:rsidR="000559D2">
        <w:t xml:space="preserve">opposing </w:t>
      </w:r>
      <w:r w:rsidR="00E36465">
        <w:t xml:space="preserve">aboveground </w:t>
      </w:r>
      <w:r w:rsidR="000559D2">
        <w:t>growth patterns</w:t>
      </w:r>
      <w:r>
        <w:t xml:space="preserve"> </w:t>
      </w:r>
      <w:commentRangeEnd w:id="437"/>
      <w:r w:rsidR="00292A92">
        <w:rPr>
          <w:rStyle w:val="CommentReference"/>
          <w:rFonts w:eastAsia="MS Mincho"/>
        </w:rPr>
        <w:commentReference w:id="437"/>
      </w:r>
      <w:r>
        <w:t xml:space="preserve">of </w:t>
      </w:r>
      <w:r w:rsidR="004E27B3">
        <w:t>Alaskan paper birch</w:t>
      </w:r>
      <w:r>
        <w:t xml:space="preserve"> versus black spruce that </w:t>
      </w:r>
      <w:r w:rsidR="00E36465">
        <w:t xml:space="preserve">were </w:t>
      </w:r>
      <w:r>
        <w:t xml:space="preserve">mediated by preferential herbivory on the dominant species. </w:t>
      </w:r>
      <w:commentRangeEnd w:id="436"/>
      <w:r w:rsidR="000F03B3">
        <w:rPr>
          <w:rStyle w:val="CommentReference"/>
          <w:rFonts w:eastAsia="MS Mincho"/>
        </w:rPr>
        <w:commentReference w:id="436"/>
      </w:r>
      <w:r w:rsidR="0019002E">
        <w:t xml:space="preserve">However, </w:t>
      </w:r>
      <w:r w:rsidR="00E36465">
        <w:t>w</w:t>
      </w:r>
      <w:r w:rsidR="0019002E">
        <w:t>hole plant growth for black spruce could have been maintained within the exclosures</w:t>
      </w:r>
      <w:r w:rsidR="00713706">
        <w:t xml:space="preserve"> through</w:t>
      </w:r>
      <w:r w:rsidR="00762CBA">
        <w:t xml:space="preserve"> allocation of resources to</w:t>
      </w:r>
      <w:r w:rsidR="00713706">
        <w:t xml:space="preserve"> belowground </w:t>
      </w:r>
      <w:r w:rsidR="00762CBA">
        <w:t>c</w:t>
      </w:r>
      <w:r w:rsidR="00DF25B1">
        <w:t>o</w:t>
      </w:r>
      <w:r w:rsidR="00762CBA">
        <w:t>mponents</w:t>
      </w:r>
      <w:r w:rsidR="0019002E">
        <w:t>.</w:t>
      </w:r>
      <w:r w:rsidR="002768EC">
        <w:t xml:space="preserve"> </w:t>
      </w:r>
      <w:r w:rsidR="00B363AD">
        <w:t>For example, a</w:t>
      </w:r>
      <w:r w:rsidR="002768EC">
        <w:t xml:space="preserve">t a fine-scale, belowground and aboveground </w:t>
      </w:r>
      <w:r w:rsidR="00B363AD">
        <w:t xml:space="preserve">fine-root </w:t>
      </w:r>
      <w:r w:rsidR="002768EC">
        <w:t>community structure c</w:t>
      </w:r>
      <w:r w:rsidR="00B363AD">
        <w:t>an respond differently</w:t>
      </w:r>
      <w:r w:rsidR="002768EC">
        <w:t xml:space="preserve"> to </w:t>
      </w:r>
      <w:r w:rsidR="008A1E11">
        <w:t>varying grazing intensities</w:t>
      </w:r>
      <w:r w:rsidR="002768EC">
        <w:t xml:space="preserve"> </w:t>
      </w:r>
      <w:r w:rsidR="00607143">
        <w:fldChar w:fldCharType="begin" w:fldLock="1"/>
      </w:r>
      <w:r w:rsidR="00607143">
        <w:instrText>ADDIN CSL_CITATION {"citationItems":[{"id":"ITEM-1","itemData":{"DOI":"10.1111/jvs.12571","author":[{"dropping-particle":"","family":"Onatibia","given":"Gaston R","non-dropping-particle":"","parse-names":false,"suffix":""},{"dropping-particle":"","family":"Reyes","given":"Maria Fernanda","non-dropping-particle":"","parse-names":false,"suffix":""},{"dropping-particle":"","family":"Aguiar","given":"Martin R","non-dropping-particle":"","parse-names":false,"suffix":""}],"container-title":"Journal of Vegetation Science","id":"ITEM-1","issued":{"date-parts":[["2017"]]},"page":"1097-1106","title":"Fine-scale root community structure and below-ground responses to grazing show independence from above-ground patterns","type":"article-journal","volume":"28"},"uris":["http://www.mendeley.com/documents/?uuid=33a2f208-cb6b-4c10-8bfe-8fe138a9b4d2"]}],"mendeley":{"formattedCitation":"(Onatibia et al. 2017)","plainTextFormattedCitation":"(Onatibia et al. 2017)","previouslyFormattedCitation":"(Onatibia et al. 2017)"},"properties":{"noteIndex":0},"schema":"https://github.com/citation-style-language/schema/raw/master/csl-citation.json"}</w:instrText>
      </w:r>
      <w:r w:rsidR="00607143">
        <w:fldChar w:fldCharType="separate"/>
      </w:r>
      <w:r w:rsidR="00607143" w:rsidRPr="00607143">
        <w:rPr>
          <w:noProof/>
        </w:rPr>
        <w:t>(Onatibia et al. 2017)</w:t>
      </w:r>
      <w:r w:rsidR="00607143">
        <w:fldChar w:fldCharType="end"/>
      </w:r>
      <w:r w:rsidR="002768EC">
        <w:t xml:space="preserve">. </w:t>
      </w:r>
      <w:r w:rsidR="002A30FD">
        <w:t>Inside exclosures, b</w:t>
      </w:r>
      <w:r>
        <w:t>irch released from herbivory may be acquiring more resources</w:t>
      </w:r>
      <w:r w:rsidR="00970905">
        <w:t xml:space="preserve"> </w:t>
      </w:r>
      <w:r>
        <w:t>which decreases resource availability for understory conifers.</w:t>
      </w:r>
      <w:r w:rsidR="008B697A">
        <w:t xml:space="preserve"> </w:t>
      </w:r>
      <w:r>
        <w:t xml:space="preserve">For example, taller broadleaf trees in 11 year old boreal stands have negative effects on </w:t>
      </w:r>
      <w:del w:id="438" w:author="Katherine Hayes" w:date="2023-04-21T13:43:00Z">
        <w:r w:rsidDel="00784D97">
          <w:delText>neighbouring</w:delText>
        </w:r>
      </w:del>
      <w:ins w:id="439" w:author="Katherine Hayes" w:date="2023-04-21T13:43:00Z">
        <w:r w:rsidR="00784D97">
          <w:t>neighboring</w:t>
        </w:r>
      </w:ins>
      <w:r>
        <w:t xml:space="preserve"> conifers </w:t>
      </w:r>
      <w:r>
        <w:fldChar w:fldCharType="begin" w:fldLock="1"/>
      </w:r>
      <w:r w:rsidR="00DF63DE">
        <w:instrText>ADDIN CSL_CITATION {"citationItems":[{"id":"ITEM-1","itemData":{"DOI":"10.1139/x04-008","ISSN":"0045-5067","abstract":"Treatments that reduce neighbour density are widely applied in the belief they will improve conifer growth in mixed forests. However, our understanding of stand composition and age effects on competition is poor. We used neighbourhood analysis for 748 target conifer trees to examine interspecific competition within 11-, 25-, and 50-year-old mixed, even-aged stands of paper birch (Betula papyrifera Marsh.), Douglas-fir (Pseudotsuga menziesii var. glauca (Beissn.) Franco), western redcedar (Thuja plicata Donn ex D. Don), and western larch (Larix occidentalis Nutt.) in southern interior British Columbia. Critical neighbourhood height and distance were identified where competition accounted for the greatest variation in target conifer diameter. Competition processes were emperically examined using relative height indices. We found that critical neighbourhood distance increased with stand age and was greater for larch than for cedar. Critical neighbourhood height was higher for cedar than for Douglas-fir or larch in the 11-year-old stands but lower in the older stands. The most important competitors in the 11-year-old stands were tall neighbours, whereas those in the older stands were short neighbours. We found asymmetrical relationships between target conifers and neighbours for all species and age-classes, indicating a resource preemption mode of competition. To be useful in developing prescriptions for competition management in mixed species stands, competition indices should consider neighbour identity and critical height for each target species. Assessment radius must also be sufficiently large to adequately characterize competition.","author":[{"dropping-particle":"","family":"Simard","given":"Suzanne W","non-dropping-particle":"","parse-names":false,"suffix":""},{"dropping-particle":"","family":"Sachs","given":"Donald L","non-dropping-particle":"","parse-names":false,"suffix":""}],"container-title":"Canadian Journal of Forest Research","id":"ITEM-1","issue":"6","issued":{"date-parts":[["2004"]]},"page":"1228-1240","title":"Assessment of interspecific competition using relative height and distance indices in an age sequence of seral interior cedar-hemlock forests in British Columbia","type":"article-journal","volume":"34"},"uris":["http://www.mendeley.com/documents/?uuid=6b1a070c-fe38-4041-833e-a79e9bc1aed9","http://www.mendeley.com/documents/?uuid=0488a058-8ab8-4446-8274-d95e9f3477d5"]}],"mendeley":{"formattedCitation":"(Simard and Sachs 2004)","plainTextFormattedCitation":"(Simard and Sachs 2004)","previouslyFormattedCitation":"(Simard and Sachs 2004)"},"properties":{"noteIndex":0},"schema":"https://github.com/citation-style-language/schema/raw/master/csl-citation.json"}</w:instrText>
      </w:r>
      <w:r>
        <w:fldChar w:fldCharType="separate"/>
      </w:r>
      <w:r w:rsidR="0050765A" w:rsidRPr="0050765A">
        <w:rPr>
          <w:noProof/>
        </w:rPr>
        <w:t>(Simard and Sachs 2004)</w:t>
      </w:r>
      <w:r>
        <w:fldChar w:fldCharType="end"/>
      </w:r>
      <w:r>
        <w:t xml:space="preserve">. Furthermore, </w:t>
      </w:r>
      <w:r w:rsidR="00E51A1E">
        <w:t>we</w:t>
      </w:r>
      <w:r>
        <w:t xml:space="preserve"> detected lower rates of black spruce height and basal diameter growth, but no differences in crown width inside and outside exclosures. White </w:t>
      </w:r>
      <w:r>
        <w:lastRenderedPageBreak/>
        <w:t xml:space="preserve">spruce has been reported to decrease in height, but not lateral growth (i.e., crown width) under increasing levels of shade </w:t>
      </w:r>
      <w:r>
        <w:rPr>
          <w:bCs/>
        </w:rPr>
        <w:fldChar w:fldCharType="begin" w:fldLock="1"/>
      </w:r>
      <w:r w:rsidR="00DF63DE">
        <w:rPr>
          <w:bCs/>
        </w:rPr>
        <w:instrText>ADDIN CSL_CITATION {"citationItems":[{"id":"ITEM-1","itemData":{"ISBN":"0662175883","author":[{"dropping-particle":"","family":"Sims","given":"R.A.","non-dropping-particle":"","parse-names":false,"suffix":""},{"dropping-particle":"","family":"Kershaw","given":"H.M.","non-dropping-particle":"","parse-names":false,"suffix":""},{"dropping-particle":"","family":"Wickware","given":"G.M.","non-dropping-particle":"","parse-names":false,"suffix":""}],"container-title":"COFRDA report 3302","id":"ITEM-1","issued":{"date-parts":[["1990"]]},"number-of-pages":"126","title":"The autecology of major tree species in the north central region of Ontario","type":"report"},"uris":["http://www.mendeley.com/documents/?uuid=98e5685a-c8f0-45e7-b373-c6d181e27bdf","http://www.mendeley.com/documents/?uuid=53e068f3-8487-486a-b3f9-5b3c7f60360c"]}],"mendeley":{"formattedCitation":"(Sims et al. 1990)","plainTextFormattedCitation":"(Sims et al. 1990)","previouslyFormattedCitation":"(Sims et al. 1990)"},"properties":{"noteIndex":0},"schema":"https://github.com/citation-style-language/schema/raw/master/csl-citation.json"}</w:instrText>
      </w:r>
      <w:r>
        <w:rPr>
          <w:bCs/>
        </w:rPr>
        <w:fldChar w:fldCharType="separate"/>
      </w:r>
      <w:r w:rsidR="0050765A" w:rsidRPr="0050765A">
        <w:rPr>
          <w:bCs/>
          <w:noProof/>
        </w:rPr>
        <w:t>(Sims et al. 1990)</w:t>
      </w:r>
      <w:r>
        <w:rPr>
          <w:bCs/>
        </w:rPr>
        <w:fldChar w:fldCharType="end"/>
      </w:r>
      <w:r>
        <w:rPr>
          <w:bCs/>
        </w:rPr>
        <w:t xml:space="preserve">. </w:t>
      </w:r>
      <w:r w:rsidR="00970905">
        <w:rPr>
          <w:bCs/>
        </w:rPr>
        <w:t xml:space="preserve">We </w:t>
      </w:r>
      <w:r w:rsidR="000F03B3">
        <w:rPr>
          <w:bCs/>
        </w:rPr>
        <w:t>suspect</w:t>
      </w:r>
      <w:ins w:id="440" w:author="Roger Ruess" w:date="2019-09-21T10:41:00Z">
        <w:del w:id="441" w:author="Katherine Hayes" w:date="2023-05-16T09:42:00Z">
          <w:r w:rsidR="000F03B3" w:rsidDel="0095489D">
            <w:rPr>
              <w:bCs/>
            </w:rPr>
            <w:delText xml:space="preserve"> </w:delText>
          </w:r>
        </w:del>
      </w:ins>
      <w:del w:id="442" w:author="Roger Ruess" w:date="2019-09-21T10:41:00Z">
        <w:r w:rsidR="00970905" w:rsidDel="000F03B3">
          <w:rPr>
            <w:bCs/>
          </w:rPr>
          <w:delText>hypothesize</w:delText>
        </w:r>
      </w:del>
      <w:r w:rsidR="000F03B3">
        <w:rPr>
          <w:bCs/>
        </w:rPr>
        <w:t xml:space="preserve"> </w:t>
      </w:r>
      <w:r w:rsidR="00970905">
        <w:rPr>
          <w:bCs/>
        </w:rPr>
        <w:t>that growth of trembling aspen saplings was unaffected by the exclosure treatment</w:t>
      </w:r>
      <w:r w:rsidR="00C864FE">
        <w:rPr>
          <w:bCs/>
        </w:rPr>
        <w:t xml:space="preserve"> </w:t>
      </w:r>
      <w:r w:rsidR="00970905">
        <w:rPr>
          <w:bCs/>
        </w:rPr>
        <w:t xml:space="preserve">as </w:t>
      </w:r>
      <w:r w:rsidR="00C864FE">
        <w:rPr>
          <w:bCs/>
        </w:rPr>
        <w:t xml:space="preserve">these light-intolerant </w:t>
      </w:r>
      <w:r w:rsidR="005C5CAC">
        <w:rPr>
          <w:bCs/>
        </w:rPr>
        <w:t>saplings were already light suppressed</w:t>
      </w:r>
      <w:del w:id="443" w:author="Roger Ruess" w:date="2019-09-21T10:41:00Z">
        <w:r w:rsidR="00743699" w:rsidDel="003A5EFC">
          <w:rPr>
            <w:bCs/>
          </w:rPr>
          <w:delText>, and demonstrating decreased growth,</w:delText>
        </w:r>
      </w:del>
      <w:r w:rsidR="00C864FE">
        <w:rPr>
          <w:bCs/>
        </w:rPr>
        <w:t xml:space="preserve"> before our experiment began.</w:t>
      </w:r>
      <w:r w:rsidR="005C5CAC">
        <w:rPr>
          <w:bCs/>
        </w:rPr>
        <w:t xml:space="preserve"> </w:t>
      </w:r>
      <w:commentRangeStart w:id="444"/>
      <w:r w:rsidR="00743699">
        <w:rPr>
          <w:bCs/>
        </w:rPr>
        <w:t>Thus</w:t>
      </w:r>
      <w:r w:rsidR="00C864FE">
        <w:rPr>
          <w:bCs/>
        </w:rPr>
        <w:t xml:space="preserve"> even if</w:t>
      </w:r>
      <w:r w:rsidR="00743699">
        <w:rPr>
          <w:bCs/>
        </w:rPr>
        <w:t xml:space="preserve"> saplings experienced a release in the control plots due to </w:t>
      </w:r>
      <w:r w:rsidR="00C864FE">
        <w:rPr>
          <w:bCs/>
        </w:rPr>
        <w:t>decreased birch growth</w:t>
      </w:r>
      <w:r w:rsidR="00743699">
        <w:rPr>
          <w:bCs/>
        </w:rPr>
        <w:t>, trembling aspen saplings could have</w:t>
      </w:r>
      <w:r w:rsidR="00C864FE">
        <w:rPr>
          <w:bCs/>
        </w:rPr>
        <w:t xml:space="preserve"> slow</w:t>
      </w:r>
      <w:r w:rsidR="00743699">
        <w:rPr>
          <w:bCs/>
        </w:rPr>
        <w:t xml:space="preserve"> (&gt;5 years) growth recovery after being </w:t>
      </w:r>
      <w:r w:rsidR="00C864FE">
        <w:rPr>
          <w:bCs/>
        </w:rPr>
        <w:t>released f</w:t>
      </w:r>
      <w:r w:rsidR="00DF63DE">
        <w:rPr>
          <w:bCs/>
        </w:rPr>
        <w:t xml:space="preserve">rom suppression </w:t>
      </w:r>
      <w:r w:rsidR="00DF63DE">
        <w:rPr>
          <w:bCs/>
        </w:rPr>
        <w:fldChar w:fldCharType="begin" w:fldLock="1"/>
      </w:r>
      <w:r w:rsidR="00DF63DE">
        <w:rPr>
          <w:bCs/>
        </w:rPr>
        <w:instrText>ADDIN CSL_CITATION {"citationItems":[{"id":"ITEM-1","itemData":{"DOI":"10.1139/x00-089","ISBN":"0045-5067","ISSN":"0045-5067","PMID":"350","abstract":"Saplings of canopy tree species frequently undergo alternating periods of suppression and release before reaching canopy size. In this study, we document the effects of periods of suppression and release on current responses to variation in light by saplings of the 11 major tree species of northwestern, interior British Columbia. We were specifically interested in the degree to which increasing length of suppression had long-term effects on subsequent response to release in gaps or following partial cutting, and the degree to which the effects of suppression were ameliorated with time following release. At least some saplings of all 11 species had undergone alternating periods of suppression and release. The most shade-tolerant species generally did not show either a decline in growth over time during suppression or a gradual increase in growth at a given light level over time during release. The least shade-tolerant species exhibited significant declines in growth rate during suppression; however, in all of the species except trembling aspen (Populus tremuloides Michx.), the effects of suppression disappeared over time during release. Failure to account for the effects of past suppression and release leads to significant overestimates of the initial responses of shade-intolerant species to release. Our results suggest that competitive balances between species shift substantially over time as a result of growth history and that these shifts have significant effects on successional patterns.","author":[{"dropping-particle":"","family":"Wright","given":"Elaine F","non-dropping-particle":"","parse-names":false,"suffix":""},{"dropping-particle":"","family":"Canham","given":"Charles D","non-dropping-particle":"","parse-names":false,"suffix":""},{"dropping-particle":"","family":"Coates","given":"K D","non-dropping-particle":"","parse-names":false,"suffix":""}],"container-title":"Canadian Journal of Forest Research","id":"ITEM-1","issued":{"date-parts":[["2000"]]},"page":"1571-1580","title":"Effects of suppression and release on sapling growth for 11 tree species of northern, interior British Columbia","type":"article-journal","volume":"30"},"uris":["http://www.mendeley.com/documents/?uuid=492c9aa8-47ce-4d88-a2e7-3a0077fa3030"]}],"mendeley":{"formattedCitation":"(Wright et al. 2000)","plainTextFormattedCitation":"(Wright et al. 2000)","previouslyFormattedCitation":"(Wright et al. 2000)"},"properties":{"noteIndex":0},"schema":"https://github.com/citation-style-language/schema/raw/master/csl-citation.json"}</w:instrText>
      </w:r>
      <w:r w:rsidR="00DF63DE">
        <w:rPr>
          <w:bCs/>
        </w:rPr>
        <w:fldChar w:fldCharType="separate"/>
      </w:r>
      <w:r w:rsidR="00DF63DE" w:rsidRPr="00DF63DE">
        <w:rPr>
          <w:bCs/>
          <w:noProof/>
        </w:rPr>
        <w:t>(Wright et al. 2000)</w:t>
      </w:r>
      <w:r w:rsidR="00DF63DE">
        <w:rPr>
          <w:bCs/>
        </w:rPr>
        <w:fldChar w:fldCharType="end"/>
      </w:r>
      <w:r w:rsidR="00C864FE">
        <w:rPr>
          <w:bCs/>
        </w:rPr>
        <w:t xml:space="preserve">. </w:t>
      </w:r>
      <w:r w:rsidR="00E249BC">
        <w:rPr>
          <w:bCs/>
        </w:rPr>
        <w:t>Minimal height growth, when compared to birch and spruce</w:t>
      </w:r>
      <w:r w:rsidR="001D27B7">
        <w:rPr>
          <w:bCs/>
        </w:rPr>
        <w:t xml:space="preserve"> (Fig</w:t>
      </w:r>
      <w:del w:id="445" w:author="Katherine Hayes" w:date="2023-04-21T14:52:00Z">
        <w:r w:rsidR="001D27B7" w:rsidDel="008722AE">
          <w:rPr>
            <w:bCs/>
          </w:rPr>
          <w:delText>ure</w:delText>
        </w:r>
      </w:del>
      <w:ins w:id="446" w:author="Katherine Hayes" w:date="2023-04-21T14:52:00Z">
        <w:r w:rsidR="008722AE">
          <w:rPr>
            <w:bCs/>
          </w:rPr>
          <w:t>.</w:t>
        </w:r>
      </w:ins>
      <w:r w:rsidR="001D27B7">
        <w:rPr>
          <w:bCs/>
        </w:rPr>
        <w:t xml:space="preserve"> 4)</w:t>
      </w:r>
      <w:r w:rsidR="00E249BC">
        <w:rPr>
          <w:bCs/>
        </w:rPr>
        <w:t xml:space="preserve">, </w:t>
      </w:r>
      <w:r w:rsidR="001D27B7">
        <w:rPr>
          <w:bCs/>
        </w:rPr>
        <w:t>further supports</w:t>
      </w:r>
      <w:r w:rsidR="00E249BC">
        <w:rPr>
          <w:bCs/>
        </w:rPr>
        <w:t xml:space="preserve"> our hypothesis of aspen sapling growth </w:t>
      </w:r>
      <w:r w:rsidR="001D27B7">
        <w:rPr>
          <w:bCs/>
        </w:rPr>
        <w:t xml:space="preserve">experiencing </w:t>
      </w:r>
      <w:r w:rsidR="00E249BC">
        <w:rPr>
          <w:bCs/>
        </w:rPr>
        <w:t xml:space="preserve">suppression. </w:t>
      </w:r>
      <w:commentRangeEnd w:id="444"/>
      <w:r w:rsidR="003A5EFC">
        <w:rPr>
          <w:rStyle w:val="CommentReference"/>
          <w:rFonts w:eastAsia="MS Mincho"/>
        </w:rPr>
        <w:commentReference w:id="444"/>
      </w:r>
    </w:p>
    <w:p w14:paraId="754A36ED" w14:textId="798E896A" w:rsidR="008767C8" w:rsidRPr="009E305D" w:rsidRDefault="008767C8" w:rsidP="0050765A">
      <w:r>
        <w:tab/>
      </w:r>
      <w:commentRangeStart w:id="447"/>
      <w:del w:id="448" w:author="Roger Ruess" w:date="2019-09-21T10:46:00Z">
        <w:r w:rsidR="000B1AFC" w:rsidDel="003A5EFC">
          <w:delText xml:space="preserve">Our </w:delText>
        </w:r>
        <w:r w:rsidDel="003A5EFC">
          <w:delText xml:space="preserve">study </w:delText>
        </w:r>
        <w:commentRangeStart w:id="449"/>
        <w:r w:rsidDel="003A5EFC">
          <w:delText xml:space="preserve">found </w:delText>
        </w:r>
        <w:r w:rsidR="00D7479A" w:rsidDel="003A5EFC">
          <w:delText xml:space="preserve">that </w:delText>
        </w:r>
        <w:commentRangeEnd w:id="449"/>
        <w:r w:rsidR="00292A92" w:rsidDel="003A5EFC">
          <w:rPr>
            <w:rStyle w:val="CommentReference"/>
            <w:rFonts w:eastAsia="MS Mincho"/>
          </w:rPr>
          <w:commentReference w:id="449"/>
        </w:r>
        <w:r w:rsidDel="003A5EFC">
          <w:delText xml:space="preserve">increases in height occurred inside and outside the exclosures, </w:delText>
        </w:r>
        <w:r w:rsidR="00DC300E" w:rsidDel="003A5EFC">
          <w:delText xml:space="preserve">with </w:delText>
        </w:r>
        <w:r w:rsidDel="003A5EFC">
          <w:delText>birch saplings gr</w:delText>
        </w:r>
        <w:r w:rsidR="00DC300E" w:rsidDel="003A5EFC">
          <w:delText>o</w:delText>
        </w:r>
        <w:r w:rsidDel="003A5EFC">
          <w:delText>w</w:delText>
        </w:r>
        <w:r w:rsidR="00DC300E" w:rsidDel="003A5EFC">
          <w:delText>ing</w:delText>
        </w:r>
        <w:r w:rsidDel="003A5EFC">
          <w:delText xml:space="preserve"> ~1</w:delText>
        </w:r>
        <w:r w:rsidR="00A65F4E" w:rsidDel="003A5EFC">
          <w:delText>1</w:delText>
        </w:r>
        <w:r w:rsidDel="003A5EFC">
          <w:delText xml:space="preserve">% taller </w:delText>
        </w:r>
        <w:r w:rsidR="00DC300E" w:rsidDel="003A5EFC">
          <w:delText>(</w:delText>
        </w:r>
        <w:r w:rsidR="00392AF6" w:rsidDel="003A5EFC">
          <w:delText>4</w:delText>
        </w:r>
        <w:r w:rsidR="00A65F4E" w:rsidDel="003A5EFC">
          <w:delText>0</w:delText>
        </w:r>
        <w:r w:rsidR="00392AF6" w:rsidDel="003A5EFC">
          <w:delText xml:space="preserve"> versus</w:delText>
        </w:r>
        <w:r w:rsidR="00DC300E" w:rsidDel="003A5EFC">
          <w:delText xml:space="preserve"> 2</w:delText>
        </w:r>
        <w:r w:rsidR="00A65F4E" w:rsidDel="003A5EFC">
          <w:delText>9</w:delText>
        </w:r>
        <w:r w:rsidR="00DC300E" w:rsidDel="003A5EFC">
          <w:delText xml:space="preserve">% inside and outside, respectively) </w:delText>
        </w:r>
        <w:r w:rsidDel="003A5EFC">
          <w:delText xml:space="preserve">after </w:delText>
        </w:r>
        <w:r w:rsidR="00A65F4E" w:rsidDel="003A5EFC">
          <w:delText>four</w:delText>
        </w:r>
        <w:r w:rsidDel="003A5EFC">
          <w:delText xml:space="preserve"> years of herbivore protection.</w:delText>
        </w:r>
      </w:del>
      <w:ins w:id="450" w:author="Roger Ruess" w:date="2019-09-21T10:47:00Z">
        <w:r w:rsidR="003A5EFC" w:rsidDel="003A5EFC">
          <w:t xml:space="preserve"> </w:t>
        </w:r>
      </w:ins>
      <w:del w:id="451" w:author="Roger Ruess" w:date="2019-09-21T10:46:00Z">
        <w:r w:rsidDel="003A5EFC">
          <w:delText xml:space="preserve"> </w:delText>
        </w:r>
        <w:commentRangeEnd w:id="447"/>
        <w:r w:rsidR="003A5EFC" w:rsidDel="003A5EFC">
          <w:rPr>
            <w:rStyle w:val="CommentReference"/>
            <w:rFonts w:eastAsia="MS Mincho"/>
          </w:rPr>
          <w:commentReference w:id="447"/>
        </w:r>
      </w:del>
      <w:commentRangeStart w:id="452"/>
      <w:del w:id="453" w:author="Roger Ruess" w:date="2019-09-21T10:47:00Z">
        <w:r w:rsidR="00DA519D" w:rsidDel="003A5EFC">
          <w:delText xml:space="preserve">We </w:delText>
        </w:r>
        <w:commentRangeEnd w:id="452"/>
        <w:r w:rsidR="00C5335C" w:rsidDel="003A5EFC">
          <w:rPr>
            <w:rStyle w:val="CommentReference"/>
            <w:rFonts w:eastAsia="MS Mincho"/>
          </w:rPr>
          <w:commentReference w:id="452"/>
        </w:r>
        <w:r w:rsidR="00DA519D" w:rsidDel="003A5EFC">
          <w:delText>predicted</w:delText>
        </w:r>
      </w:del>
      <w:r w:rsidR="003A5EFC" w:rsidDel="003A5EFC">
        <w:t xml:space="preserve"> </w:t>
      </w:r>
      <w:r w:rsidR="003A5EFC">
        <w:t xml:space="preserve"> In order to predict </w:t>
      </w:r>
      <w:r w:rsidR="00DA519D">
        <w:t xml:space="preserve">when birch will reach three meters in height, i.e. </w:t>
      </w:r>
      <w:r w:rsidR="003A5EFC">
        <w:t>the</w:t>
      </w:r>
      <w:ins w:id="454" w:author="Roger Ruess" w:date="2019-09-21T10:48:00Z">
        <w:r w:rsidR="003A5EFC">
          <w:t xml:space="preserve"> </w:t>
        </w:r>
      </w:ins>
      <w:del w:id="455" w:author="Roger Ruess" w:date="2019-09-21T10:48:00Z">
        <w:r w:rsidR="00DA519D" w:rsidDel="003A5EFC">
          <w:delText>a</w:delText>
        </w:r>
      </w:del>
      <w:r w:rsidR="003A5EFC">
        <w:t xml:space="preserve"> </w:t>
      </w:r>
      <w:r w:rsidR="00DA519D">
        <w:t>safe height from moose browsing</w:t>
      </w:r>
      <w:r w:rsidR="00AF61B4">
        <w:t xml:space="preserve"> </w:t>
      </w:r>
      <w:r w:rsidR="00AF61B4">
        <w:fldChar w:fldCharType="begin" w:fldLock="1"/>
      </w:r>
      <w:r w:rsidR="00DF63DE">
        <w:instrText>ADDIN CSL_CITATION {"citationItems":[{"id":"ITEM-1","itemData":{"DOI":"10.1017/CBO9781107415324.004","ISBN":"9788578110796","ISSN":"1098-6596","PMID":"25246403","author":[{"dropping-particle":"","family":"Lord","given":"Rachel E","non-dropping-particle":"","parse-names":false,"suffix":""}],"id":"ITEM-1","issue":"May","issued":{"date-parts":[["2008"]]},"number-of-pages":"1-101","publisher":"M.Sc. thesis, University of Alaska Fairbanks, Fairbanks, Alaska","title":"Variabile fire severity in Alaska's boreal forest: implications for forage production and moose utilization patterns","type":"thesis"},"uris":["http://www.mendeley.com/documents/?uuid=884ce40a-4915-45a4-bb1a-72b8109af255","http://www.mendeley.com/documents/?uuid=c478c600-15bc-4fd4-ae71-8d4cecd836ab"]},{"id":"ITEM-2","itemData":{"DOI":"10.2981/10-010","ISBN":"0909-6396","ISSN":"0909-6396","abstract":"We present methodology for assessing browse removal to help evaluate resource limitation among moose Alces alces populations in large, potentially remote areas of boreal forest. During 2000-2007, we compared proportional removal (ratio of browse consumption to browse production) in eight areas of Interior Alaska, USA, with multi-year twinning rates of the respective moose populations. Several prior studies concluded that twinning rate provided an index of the nutritional condition of moose. We theorized that a plant-based sampling of proportional use of browse by moose in late winter would inversely correlate with the nutritional condition of moose. We sampled willow Salix spp., quaking aspen Populus tremuloides, balsam poplar P. balsamifera and Alaska paper birch Betula neoalaskana, i.e. plants with current annual growth (CAG) between 0.5 and 3.0 m above ground. We estimated the biomass of CAG and biomass removed by moose based on bite diameters and diameter-mass regressions specific to each browse species. Mean browse removal by moose varied among study areas from 9 to 43% of CAG. Moose twinning rate (range: 7-64%) was inversely correlated with proportional browse removal by moose (Spearman's rho ¼ -0.863, P , 0.005). Proportional browse removal appeared useful in linking foraging ecology and population dynamics of moose in Alaska, and the technique may be used to quantify resource limitation in moose populations inhabiting boreal forest in a broader geographic region.","author":[{"dropping-particle":"","family":"Seaton","given":"C Tom","non-dropping-particle":"","parse-names":false,"suffix":""},{"dropping-particle":"","family":"Paragi","given":"Thomas F","non-dropping-particle":"","parse-names":false,"suffix":""},{"dropping-particle":"","family":"Boertje","given":"Rodney D","non-dropping-particle":"","parse-names":false,"suffix":""},{"dropping-particle":"","family":"Kielland","given":"Knut","non-dropping-particle":"","parse-names":false,"suffix":""},{"dropping-particle":"","family":"Dubois","given":"Stephen","non-dropping-particle":"","parse-names":false,"suffix":""},{"dropping-particle":"","family":"Fleener","given":"Craig L","non-dropping-particle":"","parse-names":false,"suffix":""}],"container-title":"Wildlife Biology","id":"ITEM-2","issue":"1","issued":{"date-parts":[["2011"]]},"page":"55-66","title":"Browse biomass removal and nutritional condition of moose &lt;i&gt;Alces alces&lt;/i&gt;","type":"article-journal","volume":"17"},"uris":["http://www.mendeley.com/documents/?uuid=f99032ab-197a-49f5-b373-38c34765acdc","http://www.mendeley.com/documents/?uuid=bf09b4c2-e25e-4ff3-bdab-3fda9cc72600"]}],"mendeley":{"formattedCitation":"(Lord 2008, Seaton et al. 2011)","plainTextFormattedCitation":"(Lord 2008, Seaton et al. 2011)","previouslyFormattedCitation":"(Lord 2008, Seaton et al. 2011)"},"properties":{"noteIndex":0},"schema":"https://github.com/citation-style-language/schema/raw/master/csl-citation.json"}</w:instrText>
      </w:r>
      <w:r w:rsidR="00AF61B4">
        <w:fldChar w:fldCharType="separate"/>
      </w:r>
      <w:r w:rsidR="00AF61B4" w:rsidRPr="0050765A">
        <w:rPr>
          <w:noProof/>
        </w:rPr>
        <w:t>(Lord 2008, Seaton et al. 2011)</w:t>
      </w:r>
      <w:r w:rsidR="00AF61B4">
        <w:fldChar w:fldCharType="end"/>
      </w:r>
      <w:r w:rsidR="00DA519D">
        <w:t>,</w:t>
      </w:r>
      <w:r w:rsidR="003A5EFC">
        <w:t xml:space="preserve"> we used</w:t>
      </w:r>
      <w:ins w:id="456" w:author="Roger Ruess" w:date="2019-09-21T10:49:00Z">
        <w:r w:rsidR="003A5EFC">
          <w:t xml:space="preserve"> </w:t>
        </w:r>
      </w:ins>
      <w:del w:id="457" w:author="Roger Ruess" w:date="2019-09-21T10:48:00Z">
        <w:r w:rsidR="00DA519D" w:rsidDel="003A5EFC">
          <w:delText xml:space="preserve"> </w:delText>
        </w:r>
        <w:r w:rsidR="00AF61B4" w:rsidDel="003A5EFC">
          <w:delText>using</w:delText>
        </w:r>
      </w:del>
      <w:r w:rsidR="003A5EFC">
        <w:t xml:space="preserve"> </w:t>
      </w:r>
      <w:r w:rsidR="00AF61B4">
        <w:t xml:space="preserve">the </w:t>
      </w:r>
      <w:r>
        <w:t xml:space="preserve">average </w:t>
      </w:r>
      <w:r w:rsidR="00AB66E2">
        <w:t>2017 height</w:t>
      </w:r>
      <w:r w:rsidR="00CE3130">
        <w:t xml:space="preserve"> (227 and 213 cm for exclosure and control, respectively)</w:t>
      </w:r>
      <w:r>
        <w:t xml:space="preserve"> and </w:t>
      </w:r>
      <w:r w:rsidR="003A5EFC">
        <w:t xml:space="preserve">applied an </w:t>
      </w:r>
      <w:r>
        <w:t xml:space="preserve">average proportional </w:t>
      </w:r>
      <w:r w:rsidRPr="00662D05">
        <w:t>annual</w:t>
      </w:r>
      <w:r w:rsidRPr="00C416F7">
        <w:t xml:space="preserve"> </w:t>
      </w:r>
      <w:r>
        <w:t>growth rate of</w:t>
      </w:r>
      <w:r w:rsidR="00CE3130">
        <w:t xml:space="preserve"> </w:t>
      </w:r>
      <w:r w:rsidR="00AB66E2">
        <w:t>10</w:t>
      </w:r>
      <w:r>
        <w:t>%</w:t>
      </w:r>
      <w:r w:rsidR="00CE3130">
        <w:t xml:space="preserve"> for exclosures and 7 % </w:t>
      </w:r>
      <w:r>
        <w:t>for control plots</w:t>
      </w:r>
      <w:r w:rsidR="002D45B9">
        <w:t>.</w:t>
      </w:r>
      <w:r w:rsidR="008A2304">
        <w:t xml:space="preserve"> B</w:t>
      </w:r>
      <w:r>
        <w:t>irch</w:t>
      </w:r>
      <w:r w:rsidR="008A2304">
        <w:t xml:space="preserve"> saplings</w:t>
      </w:r>
      <w:r>
        <w:t xml:space="preserve"> inside exclosures </w:t>
      </w:r>
      <w:r w:rsidR="00392AF6">
        <w:t>are projected to</w:t>
      </w:r>
      <w:r>
        <w:t xml:space="preserve"> reach</w:t>
      </w:r>
      <w:r w:rsidR="008A2304">
        <w:t xml:space="preserve"> </w:t>
      </w:r>
      <w:r w:rsidR="00B07085">
        <w:t xml:space="preserve">three </w:t>
      </w:r>
      <w:r w:rsidR="008A2304">
        <w:t>m</w:t>
      </w:r>
      <w:r w:rsidR="00B07085">
        <w:t>eters</w:t>
      </w:r>
      <w:r w:rsidR="008A2304">
        <w:t xml:space="preserve"> in height </w:t>
      </w:r>
      <w:r w:rsidR="003A5EFC">
        <w:t xml:space="preserve">in </w:t>
      </w:r>
      <w:r w:rsidR="00700E5C">
        <w:t>three</w:t>
      </w:r>
      <w:r w:rsidR="00392AF6">
        <w:t xml:space="preserve"> years</w:t>
      </w:r>
      <w:r w:rsidR="00700E5C">
        <w:t xml:space="preserve">, </w:t>
      </w:r>
      <w:r w:rsidR="003A5EFC">
        <w:t xml:space="preserve">or </w:t>
      </w:r>
      <w:del w:id="458" w:author="Roger Ruess" w:date="2019-09-21T10:50:00Z">
        <w:r w:rsidR="00700E5C" w:rsidDel="003A5EFC">
          <w:delText xml:space="preserve">which is </w:delText>
        </w:r>
      </w:del>
      <w:r w:rsidR="00700E5C">
        <w:t>a total of seven years</w:t>
      </w:r>
      <w:r w:rsidR="00392AF6">
        <w:t xml:space="preserve"> after being protected from herbivores. </w:t>
      </w:r>
      <w:r>
        <w:t xml:space="preserve">Birch saplings subjected to natural herbivory </w:t>
      </w:r>
      <w:r w:rsidR="003A5EFC">
        <w:t xml:space="preserve">at the level we observed </w:t>
      </w:r>
      <w:r>
        <w:t xml:space="preserve">would </w:t>
      </w:r>
      <w:r w:rsidR="00CB3603">
        <w:t xml:space="preserve">only </w:t>
      </w:r>
      <w:r>
        <w:t>take an additional three years to reach a safe height from moose. Presumably, once birch in control plots reach three meters, individuals would have comparable growth rates to individuals inside exclosures</w:t>
      </w:r>
      <w:r w:rsidR="00C416F7">
        <w:t xml:space="preserve"> </w:t>
      </w:r>
      <w:r w:rsidR="002860BE">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rsidR="002860BE">
        <w:fldChar w:fldCharType="separate"/>
      </w:r>
      <w:r w:rsidR="0050765A" w:rsidRPr="0050765A">
        <w:rPr>
          <w:noProof/>
        </w:rPr>
        <w:t>(Conway and Johnstone 2017)</w:t>
      </w:r>
      <w:r w:rsidR="002860BE">
        <w:fldChar w:fldCharType="end"/>
      </w:r>
      <w:r>
        <w:t>. Th</w:t>
      </w:r>
      <w:r w:rsidR="00E94A19">
        <w:t>us, this level of herbivory</w:t>
      </w:r>
      <w:ins w:id="459" w:author="Roger Ruess" w:date="2019-09-21T10:51:00Z">
        <w:r w:rsidR="00E94A19">
          <w:t xml:space="preserve"> </w:t>
        </w:r>
      </w:ins>
      <w:del w:id="460" w:author="Roger Ruess" w:date="2019-09-21T10:51:00Z">
        <w:r w:rsidDel="00E94A19">
          <w:delText xml:space="preserve">us, the </w:delText>
        </w:r>
      </w:del>
      <w:del w:id="461" w:author="Roger Ruess" w:date="2019-09-21T10:52:00Z">
        <w:r w:rsidDel="00E94A19">
          <w:delText>difference of three years for birch</w:delText>
        </w:r>
        <w:r w:rsidR="00392AF6" w:rsidDel="00E94A19">
          <w:delText xml:space="preserve"> in control plots</w:delText>
        </w:r>
        <w:r w:rsidDel="00E94A19">
          <w:delText xml:space="preserve"> to reach three meters</w:delText>
        </w:r>
      </w:del>
      <w:r w:rsidR="00E94A19">
        <w:t xml:space="preserve"> </w:t>
      </w:r>
      <w:r>
        <w:t xml:space="preserve">does not seem </w:t>
      </w:r>
      <w:r w:rsidR="00E94A19">
        <w:t xml:space="preserve">significant </w:t>
      </w:r>
      <w:del w:id="462" w:author="Roger Ruess" w:date="2019-09-21T10:52:00Z">
        <w:r w:rsidDel="00E94A19">
          <w:delText xml:space="preserve">substantial </w:delText>
        </w:r>
      </w:del>
      <w:r>
        <w:t xml:space="preserve">enough to affect canopy dominance </w:t>
      </w:r>
      <w:r w:rsidR="00E94A19">
        <w:t xml:space="preserve">when sites reach maturity in 75 years. </w:t>
      </w:r>
      <w:del w:id="463" w:author="Roger Ruess" w:date="2019-09-21T10:52:00Z">
        <w:r w:rsidDel="00E94A19">
          <w:delText xml:space="preserve">of </w:delText>
        </w:r>
      </w:del>
      <w:del w:id="464" w:author="Roger Ruess" w:date="2019-09-21T10:53:00Z">
        <w:r w:rsidDel="00E94A19">
          <w:delText>mature sites</w:delText>
        </w:r>
      </w:del>
      <w:commentRangeStart w:id="465"/>
      <w:r>
        <w:t>; this is until black spruce is considered</w:t>
      </w:r>
      <w:commentRangeEnd w:id="465"/>
      <w:r w:rsidR="00E94A19">
        <w:rPr>
          <w:rStyle w:val="CommentReference"/>
          <w:rFonts w:eastAsia="MS Mincho"/>
        </w:rPr>
        <w:commentReference w:id="465"/>
      </w:r>
      <w:r>
        <w:t xml:space="preserve">. Although birch is likely to dominate the canopy of post-fire sites, moose </w:t>
      </w:r>
      <w:r w:rsidR="00CB3603">
        <w:t xml:space="preserve">herbivory </w:t>
      </w:r>
      <w:r w:rsidR="00E94A19">
        <w:t xml:space="preserve">even at the level we observed </w:t>
      </w:r>
      <w:r>
        <w:t>could enable black spruce to</w:t>
      </w:r>
      <w:r w:rsidR="003240F0">
        <w:t xml:space="preserve"> reach a co-dominant status</w:t>
      </w:r>
      <w:r w:rsidR="0050535D">
        <w:t xml:space="preserve"> more quickly</w:t>
      </w:r>
      <w:r w:rsidR="00E94A19">
        <w:t>.</w:t>
      </w:r>
      <w:r w:rsidR="003240F0">
        <w:t xml:space="preserve"> </w:t>
      </w:r>
      <w:commentRangeStart w:id="466"/>
      <w:r w:rsidR="003240F0">
        <w:t xml:space="preserve">in a </w:t>
      </w:r>
      <w:commentRangeStart w:id="467"/>
      <w:r w:rsidR="003240F0">
        <w:t>mixed broadleaf-conifer canopy</w:t>
      </w:r>
      <w:commentRangeEnd w:id="466"/>
      <w:commentRangeEnd w:id="467"/>
      <w:r w:rsidR="00E94A19">
        <w:rPr>
          <w:rStyle w:val="CommentReference"/>
          <w:rFonts w:eastAsia="MS Mincho"/>
        </w:rPr>
        <w:commentReference w:id="466"/>
      </w:r>
      <w:r w:rsidR="00C5335C">
        <w:rPr>
          <w:rStyle w:val="CommentReference"/>
          <w:rFonts w:eastAsia="MS Mincho"/>
        </w:rPr>
        <w:commentReference w:id="467"/>
      </w:r>
      <w:r w:rsidR="003240F0">
        <w:t>.</w:t>
      </w:r>
      <w:r>
        <w:t xml:space="preserve"> </w:t>
      </w:r>
      <w:r w:rsidR="002860BE">
        <w:t xml:space="preserve">However, </w:t>
      </w:r>
      <w:r w:rsidR="00F21EAA">
        <w:t xml:space="preserve">snowshoe hare browsing targeting black spruce may influence </w:t>
      </w:r>
      <w:r w:rsidR="002860BE">
        <w:t xml:space="preserve">the </w:t>
      </w:r>
      <w:r w:rsidR="00F21EAA">
        <w:t xml:space="preserve">potential for </w:t>
      </w:r>
      <w:r w:rsidR="002860BE">
        <w:t xml:space="preserve">growth and co-dominance of black spruce </w:t>
      </w:r>
      <w:r w:rsidR="002860BE">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2860BE">
        <w:fldChar w:fldCharType="separate"/>
      </w:r>
      <w:r w:rsidR="0050765A" w:rsidRPr="0050765A">
        <w:rPr>
          <w:noProof/>
        </w:rPr>
        <w:t>(Olnes and Kielland 2016)</w:t>
      </w:r>
      <w:r w:rsidR="002860BE">
        <w:fldChar w:fldCharType="end"/>
      </w:r>
      <w:r w:rsidR="002860BE">
        <w:t xml:space="preserve">. </w:t>
      </w:r>
      <w:r w:rsidR="00CF1555">
        <w:t>We expect to have a better understanding of the role of snowshoe hares in this system in the next 5-10 years as</w:t>
      </w:r>
      <w:r w:rsidR="007C08A6">
        <w:t xml:space="preserve"> black spruce in both th</w:t>
      </w:r>
      <w:r w:rsidR="00CF1555">
        <w:t>e control and exclosure plots wer</w:t>
      </w:r>
      <w:r w:rsidR="007C08A6">
        <w:t>e ~50 cm tall</w:t>
      </w:r>
      <w:r w:rsidR="00CF1555">
        <w:t xml:space="preserve"> in 2017</w:t>
      </w:r>
      <w:r w:rsidR="007C08A6">
        <w:t xml:space="preserve"> and </w:t>
      </w:r>
      <w:r w:rsidR="00CF1555">
        <w:t xml:space="preserve">are now </w:t>
      </w:r>
      <w:r w:rsidR="007C08A6">
        <w:t>more vu</w:t>
      </w:r>
      <w:r w:rsidR="0013363F">
        <w:t>lnerable to browsing by hares as they are likely</w:t>
      </w:r>
      <w:r w:rsidR="00F21EAA">
        <w:t xml:space="preserve"> emerging</w:t>
      </w:r>
      <w:r w:rsidR="0013363F">
        <w:t xml:space="preserve"> above </w:t>
      </w:r>
      <w:r w:rsidR="00C13F07">
        <w:t>the winter snowpack</w:t>
      </w:r>
      <w:r w:rsidR="0013363F">
        <w:t xml:space="preserve"> (</w:t>
      </w:r>
      <w:commentRangeStart w:id="468"/>
      <w:proofErr w:type="spellStart"/>
      <w:r w:rsidR="0013363F">
        <w:t>Olnes</w:t>
      </w:r>
      <w:proofErr w:type="spellEnd"/>
      <w:r w:rsidR="0013363F">
        <w:t xml:space="preserve"> et al. 2018</w:t>
      </w:r>
      <w:commentRangeEnd w:id="468"/>
      <w:r w:rsidR="00E94A19">
        <w:rPr>
          <w:rStyle w:val="CommentReference"/>
          <w:rFonts w:eastAsia="MS Mincho"/>
        </w:rPr>
        <w:commentReference w:id="468"/>
      </w:r>
      <w:r w:rsidR="007C08A6">
        <w:t>)</w:t>
      </w:r>
      <w:r w:rsidR="00CF1555">
        <w:t>.</w:t>
      </w:r>
    </w:p>
    <w:p w14:paraId="3B2A1543" w14:textId="2713A932" w:rsidR="008767C8" w:rsidRDefault="008767C8" w:rsidP="0050765A">
      <w:r>
        <w:tab/>
        <w:t xml:space="preserve">Long-term studies of forest growth and succession are crucial as short-term and long-term results can be contradictory </w:t>
      </w:r>
      <w:r>
        <w:fldChar w:fldCharType="begin" w:fldLock="1"/>
      </w:r>
      <w:r w:rsidR="00DF63DE">
        <w:instrText>ADDIN CSL_CITATION {"citationItems":[{"id":"ITEM-1","itemData":{"DOI":"10.1002/ecy.1529","ISSN":"00129658","abstract":"Long-term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-1","issued":{"date-parts":[["2016"]]},"page":"2986-2997","title":"Absence of net long-term successional facilitation by alder in a boreal Alaska floodplain","type":"article-journal","volume":"97"},"uris":["http://www.mendeley.com/documents/?uuid=0401e362-6950-3172-8cf8-1d8fbeafa6f3"]}],"mendeley":{"formattedCitation":"(Chapin et al. 2016)","plainTextFormattedCitation":"(Chapin et al. 2016)","previouslyFormattedCitation":"(Chapin et al. 2016)"},"properties":{"noteIndex":0},"schema":"https://github.com/citation-style-language/schema/raw/master/csl-citation.json"}</w:instrText>
      </w:r>
      <w:r>
        <w:fldChar w:fldCharType="separate"/>
      </w:r>
      <w:r w:rsidR="0050765A" w:rsidRPr="0050765A">
        <w:rPr>
          <w:noProof/>
        </w:rPr>
        <w:t>(Chapin et al. 2016)</w:t>
      </w:r>
      <w:r>
        <w:fldChar w:fldCharType="end"/>
      </w:r>
      <w:r>
        <w:t xml:space="preserve">. The duration of </w:t>
      </w:r>
      <w:r w:rsidR="002F5F6F">
        <w:t xml:space="preserve">our </w:t>
      </w:r>
      <w:r>
        <w:t xml:space="preserve">study did </w:t>
      </w:r>
      <w:r>
        <w:lastRenderedPageBreak/>
        <w:t xml:space="preserve">not allow for observations of larger ecosystem processes that can be altered with the presence of large herbivores due to direct and indirect effects </w:t>
      </w:r>
      <w:r>
        <w:fldChar w:fldCharType="begin" w:fldLock="1"/>
      </w:r>
      <w:r w:rsidR="00DF63DE">
        <w:instrText>ADDIN CSL_CITATION {"citationItems":[{"id":"ITEM-1","itemData":{"ISBN":"0003-455X","ISSN":"0003455X","abstract":"Moose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Fennici","id":"ITEM-1","issue":"December","issued":{"date-parts":[["2000"]]},"page":"251-263","title":"Disturbance by large herbivores in boreal forests with special reference to moose","type":"article-journal","volume":"37"},"uris":["http://www.mendeley.com/documents/?uuid=1fc702f4-2dff-42f4-9b3a-31661a20b6ec","http://www.mendeley.com/documents/?uuid=47ca145d-db8f-486f-bada-f90acec30fa8"]}],"mendeley":{"formattedCitation":"(Persson et al. 2000)","plainTextFormattedCitation":"(Persson et al. 2000)","previouslyFormattedCitation":"(Persson et al. 2000)"},"properties":{"noteIndex":0},"schema":"https://github.com/citation-style-language/schema/raw/master/csl-citation.json"}</w:instrText>
      </w:r>
      <w:r>
        <w:fldChar w:fldCharType="separate"/>
      </w:r>
      <w:r w:rsidR="0050765A" w:rsidRPr="0050765A">
        <w:rPr>
          <w:noProof/>
        </w:rPr>
        <w:t>(Persson et al. 2000)</w:t>
      </w:r>
      <w:r>
        <w:fldChar w:fldCharType="end"/>
      </w:r>
      <w:r>
        <w:t xml:space="preserve">. Selective browsing often results in a shift in the canopy composition towards increased dominance of </w:t>
      </w:r>
      <w:r w:rsidR="000F4300">
        <w:t>less palatable</w:t>
      </w:r>
      <w:ins w:id="469" w:author="Roger Ruess" w:date="2019-09-21T10:58:00Z">
        <w:r w:rsidR="000F4300">
          <w:t xml:space="preserve"> </w:t>
        </w:r>
      </w:ins>
      <w:del w:id="470" w:author="Roger Ruess" w:date="2019-09-21T10:58:00Z">
        <w:r w:rsidDel="000F4300">
          <w:delText>unbrowsed</w:delText>
        </w:r>
      </w:del>
      <w:r w:rsidR="000F4300">
        <w:t xml:space="preserve"> </w:t>
      </w:r>
      <w:r>
        <w:t xml:space="preserve">species </w:t>
      </w:r>
      <w:r>
        <w:fldChar w:fldCharType="begin" w:fldLock="1"/>
      </w:r>
      <w:r w:rsidR="00DF63DE">
        <w:instrText>ADDIN CSL_CITATION {"citationItems":[{"id":"ITEM-1","itemData":{"author":[{"dropping-particle":"","family":"McInnes","given":"Pamela F","non-dropping-particle":"","parse-names":false,"suffix":""},{"dropping-particle":"","family":"Naiman","given":"Robert J","non-dropping-particle":"","parse-names":false,"suffix":""},{"dropping-particle":"","family":"Pastor","given":"John","non-dropping-particle":"","parse-names":false,"suffix":""},{"dropping-particle":"","family":"Cohen","given":"Yosef","non-dropping-particle":"","parse-names":false,"suffix":""}],"container-title":"Ecology","id":"ITEM-1","issue":"6","issued":{"date-parts":[["1992"]]},"page":"2059-2075","title":"Effects of moose browsing on vegetation and litter of the boreal forest, Isle Royale, Michigan, USA","type":"article-journal","volume":"73"},"uris":["http://www.mendeley.com/documents/?uuid=7c53b7df-270c-48db-857a-bcd768ded9a1","http://www.mendeley.com/documents/?uuid=8d2b4a6e-b309-4529-92b2-0b865867436b"]},{"id":"ITEM-2","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P","non-dropping-particle":"","parse-names":false,"suffix":""}],"container-title":"Oikos","id":"ITEM-2","issue":"2","issued":{"date-parts":[["1998"]]},"language":"English","note":"ISI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succession","type":"article-journal","volume":"82"},"uris":["http://www.mendeley.com/documents/?uuid=fbf75383-209b-4557-9383-8da9bfb856f3","http://www.mendeley.com/documents/?uuid=c85fb44a-f09b-4439-b151-2612308aade1"]}],"mendeley":{"formattedCitation":"(McInnes et al. 1992, Kielland and Bryant 1998)","plainTextFormattedCitation":"(McInnes et al. 1992, Kielland and Bryant 1998)","previouslyFormattedCitation":"(McInnes et al. 1992, Kielland and Bryant 1998)"},"properties":{"noteIndex":0},"schema":"https://github.com/citation-style-language/schema/raw/master/csl-citation.json"}</w:instrText>
      </w:r>
      <w:r>
        <w:fldChar w:fldCharType="separate"/>
      </w:r>
      <w:r w:rsidR="0050765A" w:rsidRPr="0050765A">
        <w:rPr>
          <w:noProof/>
        </w:rPr>
        <w:t>(McInnes et al. 1992, Kielland and Bryant 1998)</w:t>
      </w:r>
      <w:r>
        <w:fldChar w:fldCharType="end"/>
      </w:r>
      <w:r>
        <w:t xml:space="preserve">. </w:t>
      </w:r>
      <w:r w:rsidR="002F5F6F">
        <w:t>We</w:t>
      </w:r>
      <w:r>
        <w:t xml:space="preserve"> found lower survivorship rates in aspen and birch compared to spruce; however, survivorship was still high for all three species. With a longer duration</w:t>
      </w:r>
      <w:r w:rsidR="00E122EC">
        <w:t xml:space="preserve"> (10-20 years)</w:t>
      </w:r>
      <w:r>
        <w:t xml:space="preserve"> of mammalian exclusion, indirect impacts of herbivores on ecosystem processes through trampling, defecation and urination</w:t>
      </w:r>
      <w:r w:rsidR="00080A7C">
        <w:t xml:space="preserve"> could become more apparent</w:t>
      </w:r>
      <w:r w:rsidR="00080A7C" w:rsidRPr="00080A7C">
        <w:t xml:space="preserve"> </w:t>
      </w:r>
      <w:r w:rsidR="00080A7C">
        <w:fldChar w:fldCharType="begin" w:fldLock="1"/>
      </w:r>
      <w:r w:rsidR="00DF63DE">
        <w:instrText>ADDIN CSL_CITATION {"citationItems":[{"id":"ITEM-1","itemData":{"author":[{"dropping-particle":"","family":"McKendrick","given":"J.D.","non-dropping-particle":"","parse-names":false,"suffix":""},{"dropping-particle":"","family":"Batzli","given":"G.O.","non-dropping-particle":"","parse-names":false,"suffix":""},{"dropping-particle":"","family":"Everett","given":"K.R.","non-dropping-particle":"","parse-names":false,"suffix":""},{"dropping-particle":"","family":"Swanson","given":"J.C.","non-dropping-particle":"","parse-names":false,"suffix":""}],"container-title":"Arctic and Alpine Research","id":"ITEM-1","issue":"4","issued":{"date-parts":[["1980"]]},"page":"565-578","title":"Some effects of mammalian herbivores and fertilization on tundra soils and vegetation","type":"article-journal","volume":"12"},"uris":["http://www.mendeley.com/documents/?uuid=e8f31458-e356-49a8-9141-882c75cf666d","http://www.mendeley.com/documents/?uuid=1ddaa743-312c-4fd4-9e2b-7d33217b51d8"]},{"id":"ITEM-2","itemData":{"DOI":"10.1016/s0378-1127(03)00130-0","ISBN":"0378-1127","abstract":"Ungulates can profoundly alter the structure and composition of forest communities via both direct and indirect mechanisms. Individual plant species often respond in a unique way to the direct effect of herbivory as a function of their sensitivity to browse damage, ungulate food preferences, and the density of ungulates present. Sustained browsing pressure can limit the regeneration of favored and susceptible woody plants and eliminate populations of favored or susceptible herbaceous plants. These losses, in turn, give rise to indirect effects via trophic cascades or physical habitat modification. These indirect effects affect many other plant and animal populations. In the mixed conifer-hardwood forests around the Great Lakes in North America, widespread habitat modification and the extirpation of native predators and other ungulates have acted to boost populations of white-tailed deer (Odocoileus virginianus) to historically high densities. Such densities have curtailed regeneration of several important conifers (e.g. Tsuga canadensis and Thuja occidentalis) as evidenced by demographic analysis. Deer also appear to limit regeneration of Quercus and Betula in many areas. Impacts on understory herbs are harder to assess, but baseline data from 50 years ago indicate that these communities are changing in a pattern that implicates deer: grasses, sedges, and some ferns are increasing while overall herb diversity is declining. Thus, deer are playing a keystone role in these communities. We are currently assessing an additional set of questions, including: How best can we measure and represent ungulate impacts? At which densities do deer threaten forest diversity? How do impacts depend on initial plant and ungulate densities? Which species emerge as 'winners' or 'losers' in heavily-browsed landscapes? What characteristics or traits make a species susceptible to ungulate herbivory? How do ungulates affect patterns of diversity and relative abundance in ecological communities? What are the pathways by which ungulates exert indirect effects on species? and How significant are indirect effects? (C) 2003 Elsevier Science B.V. All rights reserved.","author":[{"dropping-particle":"","family":"Rooney","given":"T P","non-dropping-particle":"","parse-names":false,"suffix":""},{"dropping-particle":"","family":"Waller","given":"D M","non-dropping-particle":"","parse-names":false,"suffix":""}],"container-title":"Forest Ecology and Management","id":"ITEM-2","issue":"1-2","issued":{"date-parts":[["2003"]]},"language":"English","note":"ISI Document Delivery No.: 709PW\nTimes Cited: 168\nCited Reference Count: 79\nRooney, TP Waller, DM\nInternational Conference on Forest Dynamics and Ungulatge Herbivory\nOct 03-06, 2001\nDavos, switzerland\nElsevier science bv\nAmsterdam","page":"165-176","title":"Direct and indirect effects of white-tailed deer in forest ecosystems","type":"article-journal","volume":"181"},"uris":["http://www.mendeley.com/documents/?uuid=f0241a66-8e32-425c-ac0d-535a919f889f","http://www.mendeley.com/documents/?uuid=553e0898-8d61-4f9c-b532-387a934a9fd9"]},{"id":"ITEM-3","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Fennici","id":"ITEM-3","issue":"December","issued":{"date-parts":[["2000"]]},"page":"251-263","title":"Disturbance by large herbivores in boreal forests with special reference to moose","type":"article-journal","volume":"37"},"uris":["http://www.mendeley.com/documents/?uuid=47ca145d-db8f-486f-bada-f90acec30fa8","http://www.mendeley.com/documents/?uuid=1fc702f4-2dff-42f4-9b3a-31661a20b6ec"]}],"mendeley":{"formattedCitation":"(McKendrick et al. 1980, Persson et al. 2000, Rooney and Waller 2003)","plainTextFormattedCitation":"(McKendrick et al. 1980, Persson et al. 2000, Rooney and Waller 2003)","previouslyFormattedCitation":"(McKendrick et al. 1980, Persson et al. 2000, Rooney and Waller 2003)"},"properties":{"noteIndex":0},"schema":"https://github.com/citation-style-language/schema/raw/master/csl-citation.json"}</w:instrText>
      </w:r>
      <w:r w:rsidR="00080A7C">
        <w:fldChar w:fldCharType="separate"/>
      </w:r>
      <w:r w:rsidR="00080A7C" w:rsidRPr="0050765A">
        <w:rPr>
          <w:noProof/>
        </w:rPr>
        <w:t>(McKendrick et al. 1980, Persson et al. 2000, Rooney and Waller 2003)</w:t>
      </w:r>
      <w:r w:rsidR="00080A7C">
        <w:fldChar w:fldCharType="end"/>
      </w:r>
      <w:r w:rsidR="00080A7C">
        <w:t>.</w:t>
      </w:r>
      <w:r w:rsidR="00C416F7">
        <w:t xml:space="preserve"> </w:t>
      </w:r>
      <w:r>
        <w:t xml:space="preserve">For example, moose can depress soil N availability through trampling </w:t>
      </w:r>
      <w:r>
        <w:fldChar w:fldCharType="begin" w:fldLock="1"/>
      </w:r>
      <w:r w:rsidR="00DF63DE">
        <w:instrText>ADDIN CSL_CITATION {"citationItems":[{"id":"ITEM-1","itemData":{"ISBN":"1051-0761","author":[{"dropping-particle":"","family":"Pastor","given":"J.","non-dropping-particle":"","parse-names":false,"suffix":""},{"dropping-particle":"","family":"Dewey","given":"B.","non-dropping-particle":"","parse-names":false,"suffix":""},{"dropping-particle":"","family":"Moen","given":"R.","non-dropping-particle":"","parse-names":false,"suffix":""},{"dropping-particle":"","family":"Mladenoff","given":"D.J.","non-dropping-particle":"","parse-names":false,"suffix":""},{"dropping-particle":"","family":"White","given":"M.","non-dropping-particle":"","parse-names":false,"suffix":""},{"dropping-particle":"","family":"Cohen","given":"Y.","non-dropping-particle":"","parse-names":false,"suffix":""}],"container-title":"Ecological Applications","id":"ITEM-1","issue":"2","issued":{"date-parts":[["1998"]]},"page":"411-424","title":"Spatial patterns in the moose–forest–soil ecosystem on Isle Royale, Michigan, Usa","type":"article-journal","volume":"8"},"uris":["http://www.mendeley.com/documents/?uuid=22e661c1-52b4-4032-8b38-e10810911f1f","http://www.mendeley.com/documents/?uuid=ca2c496a-5d05-4d0f-a185-acfdf017011b"]}],"mendeley":{"formattedCitation":"(Pastor et al. 1998)","plainTextFormattedCitation":"(Pastor et al. 1998)","previouslyFormattedCitation":"(Pastor et al. 1998)"},"properties":{"noteIndex":0},"schema":"https://github.com/citation-style-language/schema/raw/master/csl-citation.json"}</w:instrText>
      </w:r>
      <w:r>
        <w:fldChar w:fldCharType="separate"/>
      </w:r>
      <w:r w:rsidR="0050765A" w:rsidRPr="0050765A">
        <w:rPr>
          <w:noProof/>
        </w:rPr>
        <w:t>(Pastor et al. 1998)</w:t>
      </w:r>
      <w:r>
        <w:fldChar w:fldCharType="end"/>
      </w:r>
      <w:r>
        <w:t xml:space="preserve">, whereas the contribution of nutrients from feces and urine to plants and microbes could cause significant fertilization effects at small scales </w:t>
      </w:r>
      <w:r>
        <w:fldChar w:fldCharType="begin" w:fldLock="1"/>
      </w:r>
      <w:r w:rsidR="00DF63DE">
        <w:instrText>ADDIN CSL_CITATION {"citationItems":[{"id":"ITEM-1","itemData":{"DOI":"196.21.233.72","author":[{"dropping-particle":"","family":"Hobbs","given":"N.Thompson","non-dropping-particle":"","parse-names":false,"suffix":""}],"container-title":"The Journal of Wildlife Management","id":"ITEM-1","issue":"4","issued":{"date-parts":[["1996"]]},"page":"695-713","title":"Modification of ecosystems by ungulates","type":"article-journal","volume":"60"},"uris":["http://www.mendeley.com/documents/?uuid=6cdbc8a5-8b3b-48d8-98ac-3bcb6f5cbf5b","http://www.mendeley.com/documents/?uuid=56b3d74c-cc0b-4e7f-8336-6e71c552a297"]}],"mendeley":{"formattedCitation":"(Hobbs 1996)","plainTextFormattedCitation":"(Hobbs 1996)","previouslyFormattedCitation":"(Hobbs 1996)"},"properties":{"noteIndex":0},"schema":"https://github.com/citation-style-language/schema/raw/master/csl-citation.json"}</w:instrText>
      </w:r>
      <w:r>
        <w:fldChar w:fldCharType="separate"/>
      </w:r>
      <w:r w:rsidR="0050765A" w:rsidRPr="0050765A">
        <w:rPr>
          <w:noProof/>
        </w:rPr>
        <w:t>(Hobbs 1996)</w:t>
      </w:r>
      <w:r>
        <w:fldChar w:fldCharType="end"/>
      </w:r>
      <w:r>
        <w:t xml:space="preserve">. </w:t>
      </w:r>
      <w:r w:rsidR="00B97E8C">
        <w:t>We</w:t>
      </w:r>
      <w:r>
        <w:t xml:space="preserve"> did observe evidence of moose trampling in control plots as many birch saplings had broken branches. </w:t>
      </w:r>
      <w:r w:rsidR="00080A7C">
        <w:t>Moose and hare herbivory could also lead to an increase in the density of alder</w:t>
      </w:r>
      <w:r w:rsidR="002E1416">
        <w:t>, an unpalatable</w:t>
      </w:r>
      <w:r w:rsidR="000F4300">
        <w:t>,</w:t>
      </w:r>
      <w:r w:rsidR="002E1416">
        <w:t xml:space="preserve"> </w:t>
      </w:r>
      <w:r w:rsidR="000F4300">
        <w:t>N</w:t>
      </w:r>
      <w:r w:rsidR="000F4300" w:rsidRPr="00784D97">
        <w:rPr>
          <w:vertAlign w:val="subscript"/>
        </w:rPr>
        <w:t>2</w:t>
      </w:r>
      <w:r w:rsidR="000F4300">
        <w:t xml:space="preserve">-fixing </w:t>
      </w:r>
      <w:r w:rsidR="002E1416">
        <w:t xml:space="preserve">shrub </w:t>
      </w:r>
      <w:r w:rsidR="00157E1F">
        <w:t>present at</w:t>
      </w:r>
      <w:r w:rsidR="002526A7">
        <w:t xml:space="preserve"> low density at</w:t>
      </w:r>
      <w:r w:rsidR="00157E1F">
        <w:t xml:space="preserve"> our sites</w:t>
      </w:r>
      <w:r w:rsidR="002526A7">
        <w:t xml:space="preserve"> (personal observation)</w:t>
      </w:r>
      <w:r w:rsidR="00A21D91">
        <w:t>, as was found on Alaskan floodplains</w:t>
      </w:r>
      <w:r w:rsidR="00157E1F">
        <w:t xml:space="preserve"> </w:t>
      </w:r>
      <w:r w:rsidR="00080A7C">
        <w:fldChar w:fldCharType="begin" w:fldLock="1"/>
      </w:r>
      <w:r w:rsidR="00DF63DE">
        <w:instrText>ADDIN CSL_CITATION {"citationItems":[{"id":"ITEM-1","itemData":{"author":[{"dropping-particle":"","family":"Kielland","given":"K","non-dropping-particle":"","parse-names":false,"suffix":""},{"dropping-particle":"","family":"Bryant","given":"John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L","non-dropping-particle":"","parse-names":false,"suffix":""}],"id":"ITEM-1","issued":{"date-parts":[["2006"]]},"page":"211-226","publisher":"Oxford University Press","publisher-place":"New York, NY","title":"Mammalian herbivory, ecosystem engineering, and ecological cascades in taiga forests","type":"chapter"},"uris":["http://www.mendeley.com/documents/?uuid=99835410-2711-43ee-beb9-2ff4f39c8260","http://www.mendeley.com/documents/?uuid=26e2e457-71c0-4383-b64b-f3e9e1dbf474"]}],"mendeley":{"formattedCitation":"(Kielland et al. 2006)","plainTextFormattedCitation":"(Kielland et al. 2006)","previouslyFormattedCitation":"(Kielland et al. 2006)"},"properties":{"noteIndex":0},"schema":"https://github.com/citation-style-language/schema/raw/master/csl-citation.json"}</w:instrText>
      </w:r>
      <w:r w:rsidR="00080A7C">
        <w:fldChar w:fldCharType="separate"/>
      </w:r>
      <w:r w:rsidR="00080A7C" w:rsidRPr="0050765A">
        <w:rPr>
          <w:noProof/>
        </w:rPr>
        <w:t>(Kielland et al. 2006)</w:t>
      </w:r>
      <w:r w:rsidR="00080A7C">
        <w:fldChar w:fldCharType="end"/>
      </w:r>
      <w:r w:rsidR="002E1416">
        <w:t>.</w:t>
      </w:r>
      <w:r w:rsidR="00080A7C">
        <w:t xml:space="preserve"> </w:t>
      </w:r>
      <w:commentRangeStart w:id="471"/>
      <w:r w:rsidR="00064068">
        <w:t>Moose presence</w:t>
      </w:r>
      <w:r>
        <w:t xml:space="preserve"> could slow the rate of birch growth more than estimated; however, the density of birch saplings is high enough that birch will still likely dominate the canopy in 10-20 years. </w:t>
      </w:r>
      <w:commentRangeEnd w:id="471"/>
      <w:r w:rsidR="00123E1B">
        <w:rPr>
          <w:rStyle w:val="CommentReference"/>
          <w:rFonts w:eastAsia="MS Mincho"/>
        </w:rPr>
        <w:commentReference w:id="471"/>
      </w:r>
    </w:p>
    <w:p w14:paraId="4DCBCCD9" w14:textId="6FC1D7C2" w:rsidR="008722AE" w:rsidRPr="008722AE" w:rsidRDefault="008767C8" w:rsidP="008722AE">
      <w:r>
        <w:tab/>
        <w:t>Alaskan paper birch, trembling aspen, and black spruce,</w:t>
      </w:r>
      <w:r w:rsidR="00A523D2">
        <w:t xml:space="preserve"> the three tree species that</w:t>
      </w:r>
      <w:r w:rsidR="00A523D2" w:rsidRPr="00AE2419">
        <w:t xml:space="preserve"> </w:t>
      </w:r>
      <w:r w:rsidR="007B1118">
        <w:t>have the potential to</w:t>
      </w:r>
      <w:r w:rsidR="00A523D2">
        <w:t xml:space="preserve"> dominate the forest canopy, </w:t>
      </w:r>
      <w:r>
        <w:t xml:space="preserve">responded to exclosures in a manner consistent with their relative </w:t>
      </w:r>
      <w:r w:rsidR="003240F0">
        <w:t xml:space="preserve">biomass </w:t>
      </w:r>
      <w:r>
        <w:t xml:space="preserve">and </w:t>
      </w:r>
      <w:r w:rsidR="009637EC">
        <w:t xml:space="preserve">browse availability </w:t>
      </w:r>
      <w:r>
        <w:t xml:space="preserve">in these upland post-fire boreal forests. </w:t>
      </w:r>
      <w:commentRangeStart w:id="472"/>
      <w:r>
        <w:t>Birch was the most dominant species based on density and height before exclosures were erected, and experienced the highest occurrence o</w:t>
      </w:r>
      <w:r w:rsidR="00FB5E74">
        <w:t xml:space="preserve">f past browsing, indicating </w:t>
      </w:r>
      <w:r>
        <w:t>it was</w:t>
      </w:r>
      <w:r w:rsidR="001B4233">
        <w:t xml:space="preserve"> either</w:t>
      </w:r>
      <w:r>
        <w:t xml:space="preserve"> the preferred diet species for moose </w:t>
      </w:r>
      <w:r w:rsidR="00FB5E74">
        <w:t xml:space="preserve">or </w:t>
      </w:r>
      <w:r w:rsidR="00FA65C4">
        <w:t xml:space="preserve">it was </w:t>
      </w:r>
      <w:r w:rsidR="00FB5E74">
        <w:t xml:space="preserve">simply </w:t>
      </w:r>
      <w:r w:rsidR="00FA65C4">
        <w:t>the most available forage</w:t>
      </w:r>
      <w:r w:rsidR="00FB5E74">
        <w:t xml:space="preserve"> </w:t>
      </w:r>
      <w:r w:rsidR="00FA65C4">
        <w:t>in the area</w:t>
      </w:r>
      <w:r>
        <w:t xml:space="preserve">. </w:t>
      </w:r>
      <w:commentRangeEnd w:id="472"/>
      <w:r w:rsidR="00123E1B">
        <w:rPr>
          <w:rStyle w:val="CommentReference"/>
          <w:rFonts w:eastAsia="MS Mincho"/>
        </w:rPr>
        <w:commentReference w:id="472"/>
      </w:r>
      <w:r>
        <w:t xml:space="preserve">Birch responded quickly to being safe from herbivores, and increased height at an annual rate of </w:t>
      </w:r>
      <w:r w:rsidR="00FA6CFD">
        <w:t>3</w:t>
      </w:r>
      <w:r>
        <w:t xml:space="preserve">% more than individuals in control plots. </w:t>
      </w:r>
      <w:r w:rsidR="00FA6CFD">
        <w:t>Aboveground s</w:t>
      </w:r>
      <w:r>
        <w:t xml:space="preserve">pruce growth was lower inside exclosures, potentially due to </w:t>
      </w:r>
      <w:r w:rsidR="00535CEB">
        <w:t xml:space="preserve">competition with </w:t>
      </w:r>
      <w:r w:rsidR="007D2A80">
        <w:t xml:space="preserve">birch acquiring </w:t>
      </w:r>
      <w:r>
        <w:t xml:space="preserve">more resources. Overall, these results suggest that the natural rate of moose browsing in control plots in these sites is unlikely to switch the projected canopy dominance of Alaskan paper birch in post-fire areas. However, herbivore activity may increase the rate at which black spruce saplings can reach </w:t>
      </w:r>
      <w:r w:rsidR="00DD118A">
        <w:t xml:space="preserve">a </w:t>
      </w:r>
      <w:r>
        <w:t xml:space="preserve">co-dominant status with </w:t>
      </w:r>
      <w:r>
        <w:lastRenderedPageBreak/>
        <w:t>broadleaf species in a mixed-wood forest</w:t>
      </w:r>
      <w:r w:rsidR="00C416F7">
        <w:t xml:space="preserve">, </w:t>
      </w:r>
      <w:r w:rsidR="00D14F7F">
        <w:t xml:space="preserve">although this will be dependent </w:t>
      </w:r>
      <w:r w:rsidR="00C416F7">
        <w:t xml:space="preserve">on whether they are browsed by snowshoe hares before they reach hare escapement height </w:t>
      </w:r>
      <w:r w:rsidR="00DE2925">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DE2925">
        <w:fldChar w:fldCharType="separate"/>
      </w:r>
      <w:r w:rsidR="0050765A" w:rsidRPr="0050765A">
        <w:rPr>
          <w:noProof/>
        </w:rPr>
        <w:t>(Olnes and Kielland 2016)</w:t>
      </w:r>
      <w:r w:rsidR="00DE2925">
        <w:fldChar w:fldCharType="end"/>
      </w:r>
      <w:r w:rsidR="00C416F7">
        <w:t>.</w:t>
      </w:r>
      <w:bookmarkStart w:id="473" w:name="_Toc362637941"/>
      <w:ins w:id="474" w:author="Katherine Hayes" w:date="2023-05-12T17:01:00Z">
        <w:r w:rsidR="008722AE">
          <w:br w:type="page"/>
        </w:r>
      </w:ins>
    </w:p>
    <w:p w14:paraId="5C27749D" w14:textId="4957F12B" w:rsidR="008767C8" w:rsidRPr="00100A8F" w:rsidRDefault="008767C8" w:rsidP="008722AE">
      <w:pPr>
        <w:pStyle w:val="Heading1"/>
      </w:pPr>
      <w:r w:rsidRPr="00100A8F">
        <w:lastRenderedPageBreak/>
        <w:t>5</w:t>
      </w:r>
      <w:r w:rsidR="002B4C7C">
        <w:t>.0</w:t>
      </w:r>
      <w:r w:rsidRPr="00100A8F">
        <w:t xml:space="preserve"> References</w:t>
      </w:r>
      <w:bookmarkEnd w:id="473"/>
    </w:p>
    <w:p w14:paraId="327C8197" w14:textId="4A99C207" w:rsidR="0046230D" w:rsidRPr="0046230D" w:rsidRDefault="0050765A" w:rsidP="0046230D">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6230D" w:rsidRPr="0046230D">
        <w:rPr>
          <w:noProof/>
        </w:rPr>
        <w:t>Alaska Department of Fish and Game. 2014. Chapter 23: moose management report. Pages 1–23 Moose management report of survey-inventory activities 1 July 2011-30 June 2013.</w:t>
      </w:r>
    </w:p>
    <w:p w14:paraId="6D8445DC" w14:textId="77777777" w:rsidR="0046230D" w:rsidRPr="0046230D" w:rsidRDefault="0046230D" w:rsidP="0046230D">
      <w:pPr>
        <w:widowControl w:val="0"/>
        <w:autoSpaceDE w:val="0"/>
        <w:autoSpaceDN w:val="0"/>
        <w:adjustRightInd w:val="0"/>
        <w:ind w:left="480" w:hanging="480"/>
        <w:rPr>
          <w:noProof/>
        </w:rPr>
      </w:pPr>
      <w:r w:rsidRPr="0046230D">
        <w:rPr>
          <w:noProof/>
        </w:rPr>
        <w:t>Balshi, M. S., A. D. McGuire, P. Duffy, M. Flannigan, J. Walsh, and J. Melillo. 2009. Assessing the response of area burned to changing climate in western boreal North America using a Multivariate Adaptive Regression Splines (MARS) approach. Global Change Biology 15:578–600.</w:t>
      </w:r>
    </w:p>
    <w:p w14:paraId="0678F81F" w14:textId="77777777" w:rsidR="0046230D" w:rsidRPr="0046230D" w:rsidRDefault="0046230D" w:rsidP="0046230D">
      <w:pPr>
        <w:widowControl w:val="0"/>
        <w:autoSpaceDE w:val="0"/>
        <w:autoSpaceDN w:val="0"/>
        <w:adjustRightInd w:val="0"/>
        <w:ind w:left="480" w:hanging="480"/>
        <w:rPr>
          <w:noProof/>
        </w:rPr>
      </w:pPr>
      <w:r w:rsidRPr="0046230D">
        <w:rPr>
          <w:noProof/>
        </w:rPr>
        <w:t>Bryant, J. P., and P. J. Kuropat. 1980. Selection of winter forage by subarctic browsing vertebrates: the role of plant chemistry. Annual Review of Ecology and Systematics 11:261–285.</w:t>
      </w:r>
    </w:p>
    <w:p w14:paraId="69D35FA7" w14:textId="77777777" w:rsidR="0046230D" w:rsidRPr="0046230D" w:rsidRDefault="0046230D" w:rsidP="0046230D">
      <w:pPr>
        <w:widowControl w:val="0"/>
        <w:autoSpaceDE w:val="0"/>
        <w:autoSpaceDN w:val="0"/>
        <w:adjustRightInd w:val="0"/>
        <w:ind w:left="480" w:hanging="480"/>
        <w:rPr>
          <w:noProof/>
        </w:rPr>
      </w:pPr>
      <w:r w:rsidRPr="0046230D">
        <w:rPr>
          <w:noProof/>
        </w:rPr>
        <w:t>Carreker, R. G. 1985. Habitat suitability index models: snowshoe hare. U.S. Fish and Wildlife Services Biological Report 82 (10.101).</w:t>
      </w:r>
    </w:p>
    <w:p w14:paraId="6D0971D1" w14:textId="77777777" w:rsidR="0046230D" w:rsidRPr="0046230D" w:rsidRDefault="0046230D" w:rsidP="0046230D">
      <w:pPr>
        <w:widowControl w:val="0"/>
        <w:autoSpaceDE w:val="0"/>
        <w:autoSpaceDN w:val="0"/>
        <w:adjustRightInd w:val="0"/>
        <w:ind w:left="480" w:hanging="480"/>
        <w:rPr>
          <w:noProof/>
        </w:rPr>
      </w:pPr>
      <w:r w:rsidRPr="0046230D">
        <w:rPr>
          <w:noProof/>
        </w:rPr>
        <w:t>Chapin, F. S., A. J. Conway, J. F. Johnstone, T. N. Hollingsworth, and J. Hollingsworth. 2016. Absence of net long-term successional facilitation by alder in a boreal Alaska floodplain. Ecology 97:2986–2997.</w:t>
      </w:r>
    </w:p>
    <w:p w14:paraId="1E604B33" w14:textId="77777777" w:rsidR="0046230D" w:rsidRPr="0046230D" w:rsidRDefault="0046230D" w:rsidP="0046230D">
      <w:pPr>
        <w:widowControl w:val="0"/>
        <w:autoSpaceDE w:val="0"/>
        <w:autoSpaceDN w:val="0"/>
        <w:adjustRightInd w:val="0"/>
        <w:ind w:left="480" w:hanging="480"/>
        <w:rPr>
          <w:noProof/>
        </w:rPr>
      </w:pPr>
      <w:r w:rsidRPr="0046230D">
        <w:rPr>
          <w:noProof/>
        </w:rPr>
        <w:t>Chouinard, A., and L. Filion. 2001. Detrimental effects of white-tailed deer browsing on balsam fir growth and recruitment in a second-growth stand on Anticosti Island, Québec. Écoscience 8:199–210.</w:t>
      </w:r>
    </w:p>
    <w:p w14:paraId="6F31A922" w14:textId="77777777" w:rsidR="0046230D" w:rsidRPr="0046230D" w:rsidRDefault="0046230D" w:rsidP="0046230D">
      <w:pPr>
        <w:widowControl w:val="0"/>
        <w:autoSpaceDE w:val="0"/>
        <w:autoSpaceDN w:val="0"/>
        <w:adjustRightInd w:val="0"/>
        <w:ind w:left="480" w:hanging="480"/>
        <w:rPr>
          <w:noProof/>
        </w:rPr>
      </w:pPr>
      <w:r w:rsidRPr="0046230D">
        <w:rPr>
          <w:noProof/>
        </w:rPr>
        <w:t>Conway, A. J., and J. F. Johnstone. 2017. Moose alter the rate but not the trajectory of forest canopy succession after low and high severity fire in Alaska. Forest Ecology and Management 391:154–163.</w:t>
      </w:r>
    </w:p>
    <w:p w14:paraId="5F3273BD" w14:textId="77777777" w:rsidR="0046230D" w:rsidRPr="0046230D" w:rsidRDefault="0046230D" w:rsidP="0046230D">
      <w:pPr>
        <w:widowControl w:val="0"/>
        <w:autoSpaceDE w:val="0"/>
        <w:autoSpaceDN w:val="0"/>
        <w:adjustRightInd w:val="0"/>
        <w:ind w:left="480" w:hanging="480"/>
        <w:rPr>
          <w:noProof/>
        </w:rPr>
      </w:pPr>
      <w:r w:rsidRPr="0046230D">
        <w:rPr>
          <w:noProof/>
        </w:rPr>
        <w:t>Côté, S. D., T. P. Rooney, J. Tremblay, C. Dussault, and D. M. Waller. 2004. Ecological impacts of deer overabundance. Annual Review of Ecology, Evolution, and Systematics 35:113–147.</w:t>
      </w:r>
    </w:p>
    <w:p w14:paraId="2D8EF333" w14:textId="77777777" w:rsidR="0046230D" w:rsidRPr="0046230D" w:rsidRDefault="0046230D" w:rsidP="0046230D">
      <w:pPr>
        <w:widowControl w:val="0"/>
        <w:autoSpaceDE w:val="0"/>
        <w:autoSpaceDN w:val="0"/>
        <w:adjustRightInd w:val="0"/>
        <w:ind w:left="480" w:hanging="480"/>
        <w:rPr>
          <w:noProof/>
        </w:rPr>
      </w:pPr>
      <w:r w:rsidRPr="0046230D">
        <w:rPr>
          <w:noProof/>
        </w:rPr>
        <w:t>Davidson, D. A. 1993. The effects of herbivory and granivory on terrestrial plant succession. Oikos 68:23–35.</w:t>
      </w:r>
    </w:p>
    <w:p w14:paraId="6014C7B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DuBois, S. D. 2010. Unit 20D moose. Pages 380–409 </w:t>
      </w:r>
      <w:r w:rsidRPr="0046230D">
        <w:rPr>
          <w:i/>
          <w:iCs/>
          <w:noProof/>
        </w:rPr>
        <w:t>in</w:t>
      </w:r>
      <w:r w:rsidRPr="0046230D">
        <w:rPr>
          <w:noProof/>
        </w:rPr>
        <w:t xml:space="preserve"> P. Harper, editor. Moose management report of survey-inventory activities 1 July 2007-30 June 2009. Alaska Department of Fish and Game. Project 1.0., Juneau, Alaska.</w:t>
      </w:r>
    </w:p>
    <w:p w14:paraId="183D94D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Feierabend, D., and K. Kielland. 2015. Seasonal effects of habitat on sources and rates of </w:t>
      </w:r>
      <w:r w:rsidRPr="0046230D">
        <w:rPr>
          <w:noProof/>
        </w:rPr>
        <w:lastRenderedPageBreak/>
        <w:t>snowshoe hare predation in Alaskan boreal forests. PLoS ONE 10:1–21.</w:t>
      </w:r>
    </w:p>
    <w:p w14:paraId="0D82BC4B" w14:textId="77777777" w:rsidR="0046230D" w:rsidRPr="0046230D" w:rsidRDefault="0046230D" w:rsidP="0046230D">
      <w:pPr>
        <w:widowControl w:val="0"/>
        <w:autoSpaceDE w:val="0"/>
        <w:autoSpaceDN w:val="0"/>
        <w:adjustRightInd w:val="0"/>
        <w:ind w:left="480" w:hanging="480"/>
        <w:rPr>
          <w:noProof/>
        </w:rPr>
      </w:pPr>
      <w:r w:rsidRPr="0046230D">
        <w:rPr>
          <w:noProof/>
        </w:rPr>
        <w:t>Gosse, J., L. Hermanutz, B. McLaren, P. Deering, and T. Knight. 2011. Degradation of boreal forests by nonnative herbivores in Newfoundland’s national parks: recommendations for ecosystem restoration. Natural Areas Journal 31:331–339.</w:t>
      </w:r>
    </w:p>
    <w:p w14:paraId="6B7E3CB8"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Hinzman, L. D., L. A. Viereck, P. C. Adams, V. E. Romanovsky, and K. Yoshikawa. 2006. Climate and permafrost dynamics of the Alaskan boreal forest. Pages 39–61 </w:t>
      </w:r>
      <w:r w:rsidRPr="0046230D">
        <w:rPr>
          <w:i/>
          <w:iCs/>
          <w:noProof/>
        </w:rPr>
        <w:t>in</w:t>
      </w:r>
      <w:r w:rsidRPr="0046230D">
        <w:rPr>
          <w:noProof/>
        </w:rPr>
        <w:t xml:space="preserve"> F. S. Chapin III, M. W. Oswood, K. van Cleve, L. A. Viereck, and D. L. Verbyla, editors. Alaska’s Changing Boreal Forest. Oxford University Press, New York, NY.</w:t>
      </w:r>
    </w:p>
    <w:p w14:paraId="64EC56E1" w14:textId="77777777" w:rsidR="0046230D" w:rsidRPr="0046230D" w:rsidRDefault="0046230D" w:rsidP="0046230D">
      <w:pPr>
        <w:widowControl w:val="0"/>
        <w:autoSpaceDE w:val="0"/>
        <w:autoSpaceDN w:val="0"/>
        <w:adjustRightInd w:val="0"/>
        <w:ind w:left="480" w:hanging="480"/>
        <w:rPr>
          <w:noProof/>
        </w:rPr>
      </w:pPr>
      <w:r w:rsidRPr="0046230D">
        <w:rPr>
          <w:noProof/>
        </w:rPr>
        <w:t>Hobbs, N. T. 1996. Modification of ecosystems by ungulates. The Journal of Wildlife Management 60:695–713.</w:t>
      </w:r>
    </w:p>
    <w:p w14:paraId="59CDCF47" w14:textId="77777777" w:rsidR="0046230D" w:rsidRPr="0046230D" w:rsidRDefault="0046230D" w:rsidP="0046230D">
      <w:pPr>
        <w:widowControl w:val="0"/>
        <w:autoSpaceDE w:val="0"/>
        <w:autoSpaceDN w:val="0"/>
        <w:adjustRightInd w:val="0"/>
        <w:ind w:left="480" w:hanging="480"/>
        <w:rPr>
          <w:noProof/>
        </w:rPr>
      </w:pPr>
      <w:r w:rsidRPr="0046230D">
        <w:rPr>
          <w:noProof/>
        </w:rPr>
        <w:t>Hollingsworth, T. N., J. F. Johnstone, E. L. Bernhardt, and F. S. Chapin. 2013. Fire severity filters regeneration traits to shape community assembly in Alaska’s boreal forest. PLoS ONE 8:1–11.</w:t>
      </w:r>
    </w:p>
    <w:p w14:paraId="4795B2F4" w14:textId="77777777" w:rsidR="0046230D" w:rsidRPr="0046230D" w:rsidRDefault="0046230D" w:rsidP="0046230D">
      <w:pPr>
        <w:widowControl w:val="0"/>
        <w:autoSpaceDE w:val="0"/>
        <w:autoSpaceDN w:val="0"/>
        <w:adjustRightInd w:val="0"/>
        <w:ind w:left="480" w:hanging="480"/>
        <w:rPr>
          <w:noProof/>
        </w:rPr>
      </w:pPr>
      <w:r w:rsidRPr="0046230D">
        <w:rPr>
          <w:noProof/>
        </w:rPr>
        <w:t>Johnstone, J. F., T. N. Hollingsworth, F. S. Chapin, and M. C. Mack. 2010. Changes in fire regime break the legacy lock on successional trajectories in Alaskan boreal forest. Global Change Biology 16:1281–1295.</w:t>
      </w:r>
    </w:p>
    <w:p w14:paraId="54FF2483" w14:textId="77777777" w:rsidR="0046230D" w:rsidRPr="0046230D" w:rsidRDefault="0046230D" w:rsidP="0046230D">
      <w:pPr>
        <w:widowControl w:val="0"/>
        <w:autoSpaceDE w:val="0"/>
        <w:autoSpaceDN w:val="0"/>
        <w:adjustRightInd w:val="0"/>
        <w:ind w:left="480" w:hanging="480"/>
        <w:rPr>
          <w:noProof/>
        </w:rPr>
      </w:pPr>
      <w:r w:rsidRPr="0046230D">
        <w:rPr>
          <w:noProof/>
        </w:rPr>
        <w:t>Kasischke, E. S., and M. R. Turetsky. 2006. Recent changes in the fire regime across the North American boreal region: spatial and temporal patterns of burning across Canada and Alaska. Geophysical Research Letters 33:1–5.</w:t>
      </w:r>
    </w:p>
    <w:p w14:paraId="5B28A8AE" w14:textId="77777777" w:rsidR="0046230D" w:rsidRPr="0046230D" w:rsidRDefault="0046230D" w:rsidP="0046230D">
      <w:pPr>
        <w:widowControl w:val="0"/>
        <w:autoSpaceDE w:val="0"/>
        <w:autoSpaceDN w:val="0"/>
        <w:adjustRightInd w:val="0"/>
        <w:ind w:left="480" w:hanging="480"/>
        <w:rPr>
          <w:noProof/>
        </w:rPr>
      </w:pPr>
      <w:r w:rsidRPr="0046230D">
        <w:rPr>
          <w:noProof/>
        </w:rPr>
        <w:t>Keeley, J. E. 2009. Fire intensity, fire severity and burn severity: a brief review and suggested usage. International Journal of Wildland Fire 18:116–126.</w:t>
      </w:r>
    </w:p>
    <w:p w14:paraId="41DBF50D" w14:textId="77777777" w:rsidR="0046230D" w:rsidRPr="0046230D" w:rsidRDefault="0046230D" w:rsidP="0046230D">
      <w:pPr>
        <w:widowControl w:val="0"/>
        <w:autoSpaceDE w:val="0"/>
        <w:autoSpaceDN w:val="0"/>
        <w:adjustRightInd w:val="0"/>
        <w:ind w:left="480" w:hanging="480"/>
        <w:rPr>
          <w:noProof/>
        </w:rPr>
      </w:pPr>
      <w:r w:rsidRPr="0046230D">
        <w:rPr>
          <w:noProof/>
        </w:rPr>
        <w:t>Kielland, K., and C. Brown. 2015. Understanding the effects of wildfire severity on moose habitat characteristics and use in interior, Alaska. Joint Fire Science Program; Project Number: 14-3-01-44.</w:t>
      </w:r>
    </w:p>
    <w:p w14:paraId="2E54C565" w14:textId="77777777" w:rsidR="0046230D" w:rsidRPr="0046230D" w:rsidRDefault="0046230D" w:rsidP="0046230D">
      <w:pPr>
        <w:widowControl w:val="0"/>
        <w:autoSpaceDE w:val="0"/>
        <w:autoSpaceDN w:val="0"/>
        <w:adjustRightInd w:val="0"/>
        <w:ind w:left="480" w:hanging="480"/>
        <w:rPr>
          <w:noProof/>
        </w:rPr>
      </w:pPr>
      <w:r w:rsidRPr="0046230D">
        <w:rPr>
          <w:noProof/>
        </w:rPr>
        <w:t>Kielland, K., and J. P. Bryant. 1998. Moose herbivory in taiga: effects on biogeochemistry and vegetation dynamics in primary succession. Oikos 82:377–383.</w:t>
      </w:r>
    </w:p>
    <w:p w14:paraId="05258D16"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Kielland, K., J. P. Bryant, and R. Ruess. 2006. Mammalian herbivory, ecosystem engineering, and ecological cascades in taiga forests. Pages 211–226 </w:t>
      </w:r>
      <w:r w:rsidRPr="0046230D">
        <w:rPr>
          <w:i/>
          <w:iCs/>
          <w:noProof/>
        </w:rPr>
        <w:t>in</w:t>
      </w:r>
      <w:r w:rsidRPr="0046230D">
        <w:rPr>
          <w:noProof/>
        </w:rPr>
        <w:t xml:space="preserve"> F. S. Chapin, M. W. Oswood, K. Van Cleve, L. A. Viereck, and D. L. Verbyla, editors. Alaska’s Changing Boreal Forest. Oxford University Press, New York, NY.</w:t>
      </w:r>
    </w:p>
    <w:p w14:paraId="0CA22CDC"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Lloyd, A. H., M. E. Edwards, B. P. Finney, J. A. Lynch, V. A. Barber, and N. H. </w:t>
      </w:r>
      <w:r w:rsidRPr="0046230D">
        <w:rPr>
          <w:noProof/>
        </w:rPr>
        <w:lastRenderedPageBreak/>
        <w:t xml:space="preserve">Bigelow. 2006. Holocene development of the Alaskan boreal forest. Pages 62–78 </w:t>
      </w:r>
      <w:r w:rsidRPr="0046230D">
        <w:rPr>
          <w:i/>
          <w:iCs/>
          <w:noProof/>
        </w:rPr>
        <w:t>in</w:t>
      </w:r>
      <w:r w:rsidRPr="0046230D">
        <w:rPr>
          <w:noProof/>
        </w:rPr>
        <w:t xml:space="preserve"> F. S. Chapin, M. W. Oswood, K. Van Cleve, L. A. Viereck, and D. L. Verbyla, editors. Alaska’s Changing Boreal Forest. Oxford University Press, UK.</w:t>
      </w:r>
    </w:p>
    <w:p w14:paraId="449F9950" w14:textId="77777777" w:rsidR="0046230D" w:rsidRPr="0046230D" w:rsidRDefault="0046230D" w:rsidP="0046230D">
      <w:pPr>
        <w:widowControl w:val="0"/>
        <w:autoSpaceDE w:val="0"/>
        <w:autoSpaceDN w:val="0"/>
        <w:adjustRightInd w:val="0"/>
        <w:ind w:left="480" w:hanging="480"/>
        <w:rPr>
          <w:noProof/>
        </w:rPr>
      </w:pPr>
      <w:r w:rsidRPr="0046230D">
        <w:rPr>
          <w:noProof/>
        </w:rPr>
        <w:t>Lord, R. E. 2008. Variabile fire severity in Alaska’s boreal forest: implications for forage production and moose utilization patterns. M.Sc. thesis, University of Alaska Fairbanks, Fairbanks, Alaska.</w:t>
      </w:r>
    </w:p>
    <w:p w14:paraId="39C95E0A" w14:textId="77777777" w:rsidR="0046230D" w:rsidRPr="0046230D" w:rsidRDefault="0046230D" w:rsidP="0046230D">
      <w:pPr>
        <w:widowControl w:val="0"/>
        <w:autoSpaceDE w:val="0"/>
        <w:autoSpaceDN w:val="0"/>
        <w:adjustRightInd w:val="0"/>
        <w:ind w:left="480" w:hanging="480"/>
        <w:rPr>
          <w:noProof/>
        </w:rPr>
      </w:pPr>
      <w:r w:rsidRPr="0046230D">
        <w:rPr>
          <w:noProof/>
        </w:rPr>
        <w:t>Maier, J. A., J. M. Ver Hoef, A. D. McGuire, R. T. Bowyer, L. Saperstein, and H. A. Maier. 2005. Distribution and density of moose in relation to landscape characteristics: effects of scale. Canadian Journal of Forest Research 35:2233–2243.</w:t>
      </w:r>
    </w:p>
    <w:p w14:paraId="7D298683" w14:textId="77777777" w:rsidR="0046230D" w:rsidRPr="0046230D" w:rsidRDefault="0046230D" w:rsidP="0046230D">
      <w:pPr>
        <w:widowControl w:val="0"/>
        <w:autoSpaceDE w:val="0"/>
        <w:autoSpaceDN w:val="0"/>
        <w:adjustRightInd w:val="0"/>
        <w:ind w:left="480" w:hanging="480"/>
        <w:rPr>
          <w:noProof/>
        </w:rPr>
      </w:pPr>
      <w:r w:rsidRPr="0046230D">
        <w:rPr>
          <w:noProof/>
        </w:rPr>
        <w:t>Mann, D. H., T. S. Rupp, M. A. Olson, and P. A. Duffy. 2012. Is Alaska’s boreal forest now crossing a major ecological threshold? Arctic, Antarctic, and Alpine Research 44:319–331.</w:t>
      </w:r>
    </w:p>
    <w:p w14:paraId="3D1A4A79" w14:textId="77777777" w:rsidR="0046230D" w:rsidRPr="0046230D" w:rsidRDefault="0046230D" w:rsidP="0046230D">
      <w:pPr>
        <w:widowControl w:val="0"/>
        <w:autoSpaceDE w:val="0"/>
        <w:autoSpaceDN w:val="0"/>
        <w:adjustRightInd w:val="0"/>
        <w:ind w:left="480" w:hanging="480"/>
        <w:rPr>
          <w:noProof/>
        </w:rPr>
      </w:pPr>
      <w:r w:rsidRPr="0046230D">
        <w:rPr>
          <w:noProof/>
        </w:rPr>
        <w:t>McInnes, P. F., R. J. Naiman, J. Pastor, and Y. Cohen. 1992. Effects of moose browsing on vegetation and litter of the boreal forest, Isle Royale, Michigan, USA. Ecology 73:2059–2075.</w:t>
      </w:r>
    </w:p>
    <w:p w14:paraId="34A7D99A" w14:textId="77777777" w:rsidR="0046230D" w:rsidRPr="0046230D" w:rsidRDefault="0046230D" w:rsidP="0046230D">
      <w:pPr>
        <w:widowControl w:val="0"/>
        <w:autoSpaceDE w:val="0"/>
        <w:autoSpaceDN w:val="0"/>
        <w:adjustRightInd w:val="0"/>
        <w:ind w:left="480" w:hanging="480"/>
        <w:rPr>
          <w:noProof/>
        </w:rPr>
      </w:pPr>
      <w:r w:rsidRPr="0046230D">
        <w:rPr>
          <w:noProof/>
        </w:rPr>
        <w:t>McKendrick, J. D., G. O. Batzli, K. R. Everett, and J. C. Swanson. 1980. Some effects of mammalian herbivores and fertilization on tundra soils and vegetation. Arctic and Alpine Research 12:565–578.</w:t>
      </w:r>
    </w:p>
    <w:p w14:paraId="2653B406" w14:textId="77777777" w:rsidR="0046230D" w:rsidRPr="0046230D" w:rsidRDefault="0046230D" w:rsidP="0046230D">
      <w:pPr>
        <w:widowControl w:val="0"/>
        <w:autoSpaceDE w:val="0"/>
        <w:autoSpaceDN w:val="0"/>
        <w:adjustRightInd w:val="0"/>
        <w:ind w:left="480" w:hanging="480"/>
        <w:rPr>
          <w:noProof/>
        </w:rPr>
      </w:pPr>
      <w:r w:rsidRPr="0046230D">
        <w:rPr>
          <w:noProof/>
        </w:rPr>
        <w:t>McLaren, B. E. 1996. Plant-specific response to herbivory: simulated browsing of suppressed balsam fir on Isle Royale. Ecology 77:228–235.</w:t>
      </w:r>
    </w:p>
    <w:p w14:paraId="742E242A" w14:textId="77777777" w:rsidR="0046230D" w:rsidRPr="0046230D" w:rsidRDefault="0046230D" w:rsidP="0046230D">
      <w:pPr>
        <w:widowControl w:val="0"/>
        <w:autoSpaceDE w:val="0"/>
        <w:autoSpaceDN w:val="0"/>
        <w:adjustRightInd w:val="0"/>
        <w:ind w:left="480" w:hanging="480"/>
        <w:rPr>
          <w:noProof/>
        </w:rPr>
      </w:pPr>
      <w:r w:rsidRPr="0046230D">
        <w:rPr>
          <w:noProof/>
        </w:rPr>
        <w:t>McLaren, B., L. Hermanutz, J. Gosse, B. Collet, and C. Kasimos. 2009. Broadleaf competition interferes with balsam fir regeneration following experimental removal of moose. Forest Ecology and Management 257:1395–1404.</w:t>
      </w:r>
    </w:p>
    <w:p w14:paraId="292E653B" w14:textId="77777777" w:rsidR="0046230D" w:rsidRPr="0046230D" w:rsidRDefault="0046230D" w:rsidP="0046230D">
      <w:pPr>
        <w:widowControl w:val="0"/>
        <w:autoSpaceDE w:val="0"/>
        <w:autoSpaceDN w:val="0"/>
        <w:adjustRightInd w:val="0"/>
        <w:ind w:left="480" w:hanging="480"/>
        <w:rPr>
          <w:noProof/>
        </w:rPr>
      </w:pPr>
      <w:r w:rsidRPr="0046230D">
        <w:rPr>
          <w:noProof/>
        </w:rPr>
        <w:t>Merizon, R. A., and C. J. Carroll. 2016. Alaska small game summary 2016.</w:t>
      </w:r>
    </w:p>
    <w:p w14:paraId="73EE5994" w14:textId="77777777" w:rsidR="0046230D" w:rsidRPr="0046230D" w:rsidRDefault="0046230D" w:rsidP="0046230D">
      <w:pPr>
        <w:widowControl w:val="0"/>
        <w:autoSpaceDE w:val="0"/>
        <w:autoSpaceDN w:val="0"/>
        <w:adjustRightInd w:val="0"/>
        <w:ind w:left="480" w:hanging="480"/>
        <w:rPr>
          <w:noProof/>
        </w:rPr>
      </w:pPr>
      <w:r w:rsidRPr="0046230D">
        <w:rPr>
          <w:noProof/>
        </w:rPr>
        <w:t>Motta, R. 2003. Ungulate impact on rowan (</w:t>
      </w:r>
      <w:r w:rsidRPr="0046230D">
        <w:rPr>
          <w:i/>
          <w:iCs/>
          <w:noProof/>
        </w:rPr>
        <w:t>Sorbus aucuparia</w:t>
      </w:r>
      <w:r w:rsidRPr="0046230D">
        <w:rPr>
          <w:noProof/>
        </w:rPr>
        <w:t xml:space="preserve"> L.) and Norway spruce (</w:t>
      </w:r>
      <w:r w:rsidRPr="0046230D">
        <w:rPr>
          <w:i/>
          <w:iCs/>
          <w:noProof/>
        </w:rPr>
        <w:t>Picea abies</w:t>
      </w:r>
      <w:r w:rsidRPr="0046230D">
        <w:rPr>
          <w:noProof/>
        </w:rPr>
        <w:t xml:space="preserve"> (L.) Karst.) height structure in mountain forests in the eastern Italian Alps. Forest Ecology and Management 181:139–150.</w:t>
      </w:r>
    </w:p>
    <w:p w14:paraId="19EF781B" w14:textId="77777777" w:rsidR="0046230D" w:rsidRPr="0046230D" w:rsidRDefault="0046230D" w:rsidP="0046230D">
      <w:pPr>
        <w:widowControl w:val="0"/>
        <w:autoSpaceDE w:val="0"/>
        <w:autoSpaceDN w:val="0"/>
        <w:adjustRightInd w:val="0"/>
        <w:ind w:left="480" w:hanging="480"/>
        <w:rPr>
          <w:noProof/>
        </w:rPr>
      </w:pPr>
      <w:r w:rsidRPr="0046230D">
        <w:rPr>
          <w:noProof/>
        </w:rPr>
        <w:t>Olnes, J., and K. Kielland. 2016. Stage-dependent effects of browsing by snowshoe hares on successional dynamics in a boreal forest ecosystem. Ecosphere 7:1–8.</w:t>
      </w:r>
    </w:p>
    <w:p w14:paraId="12DF68AC" w14:textId="77777777" w:rsidR="0046230D" w:rsidRPr="0046230D" w:rsidRDefault="0046230D" w:rsidP="0046230D">
      <w:pPr>
        <w:widowControl w:val="0"/>
        <w:autoSpaceDE w:val="0"/>
        <w:autoSpaceDN w:val="0"/>
        <w:adjustRightInd w:val="0"/>
        <w:ind w:left="480" w:hanging="480"/>
        <w:rPr>
          <w:noProof/>
        </w:rPr>
      </w:pPr>
      <w:r w:rsidRPr="0046230D">
        <w:rPr>
          <w:noProof/>
        </w:rPr>
        <w:t>Onatibia, G. R., M. F. Reyes, and M. R. Aguiar. 2017. Fine-scale root community structure and below-ground responses to grazing show independence from above-</w:t>
      </w:r>
      <w:r w:rsidRPr="0046230D">
        <w:rPr>
          <w:noProof/>
        </w:rPr>
        <w:lastRenderedPageBreak/>
        <w:t>ground patterns. Journal of Vegetation Science 28:1097–1106.</w:t>
      </w:r>
    </w:p>
    <w:p w14:paraId="1FBF3F31" w14:textId="77777777" w:rsidR="0046230D" w:rsidRPr="0046230D" w:rsidRDefault="0046230D" w:rsidP="0046230D">
      <w:pPr>
        <w:widowControl w:val="0"/>
        <w:autoSpaceDE w:val="0"/>
        <w:autoSpaceDN w:val="0"/>
        <w:adjustRightInd w:val="0"/>
        <w:ind w:left="480" w:hanging="480"/>
        <w:rPr>
          <w:noProof/>
        </w:rPr>
      </w:pPr>
      <w:r w:rsidRPr="0046230D">
        <w:rPr>
          <w:noProof/>
        </w:rPr>
        <w:t>Pastor, J., B. Dewey, R. Moen, D. J. Mladenoff, M. White, and Y. Cohen. 1998. Spatial patterns in the moose–forest–soil ecosystem on Isle Royale, Michigan, Usa. Ecological Applications 8:411–424.</w:t>
      </w:r>
    </w:p>
    <w:p w14:paraId="06E7F0D4" w14:textId="77777777" w:rsidR="0046230D" w:rsidRPr="0046230D" w:rsidRDefault="0046230D" w:rsidP="0046230D">
      <w:pPr>
        <w:widowControl w:val="0"/>
        <w:autoSpaceDE w:val="0"/>
        <w:autoSpaceDN w:val="0"/>
        <w:adjustRightInd w:val="0"/>
        <w:ind w:left="480" w:hanging="480"/>
        <w:rPr>
          <w:noProof/>
        </w:rPr>
      </w:pPr>
      <w:r w:rsidRPr="0046230D">
        <w:rPr>
          <w:noProof/>
        </w:rPr>
        <w:t>Persson, I.-L., K. Danell, and R. Bergström. 2000. Disturbance by large herbivores in boreal forests with special reference to moose. Annales Zoologici Fennici 37:251–263.</w:t>
      </w:r>
    </w:p>
    <w:p w14:paraId="0B0EA712" w14:textId="77777777" w:rsidR="0046230D" w:rsidRPr="0046230D" w:rsidRDefault="0046230D" w:rsidP="0046230D">
      <w:pPr>
        <w:widowControl w:val="0"/>
        <w:autoSpaceDE w:val="0"/>
        <w:autoSpaceDN w:val="0"/>
        <w:adjustRightInd w:val="0"/>
        <w:ind w:left="480" w:hanging="480"/>
        <w:rPr>
          <w:noProof/>
        </w:rPr>
      </w:pPr>
      <w:r w:rsidRPr="0046230D">
        <w:rPr>
          <w:noProof/>
        </w:rPr>
        <w:t>Persson, I.-L., J. Pastor, K. Danell, and R. Bergström. 2005. Impact of moose population density on the production and composition of litter in boreal forests. Oikos 108:297–306.</w:t>
      </w:r>
    </w:p>
    <w:p w14:paraId="4C2C1DE7" w14:textId="77777777" w:rsidR="0046230D" w:rsidRPr="0046230D" w:rsidRDefault="0046230D" w:rsidP="0046230D">
      <w:pPr>
        <w:widowControl w:val="0"/>
        <w:autoSpaceDE w:val="0"/>
        <w:autoSpaceDN w:val="0"/>
        <w:adjustRightInd w:val="0"/>
        <w:ind w:left="480" w:hanging="480"/>
        <w:rPr>
          <w:noProof/>
        </w:rPr>
      </w:pPr>
      <w:r w:rsidRPr="0046230D">
        <w:rPr>
          <w:noProof/>
        </w:rPr>
        <w:t>Pinheiro, J., D. Bates, S. DebRoy, D. Sarkar, and R Development Core Team. 2016. nlme: linear and nonlinear mixed effects models. R package version 3.1-128.</w:t>
      </w:r>
    </w:p>
    <w:p w14:paraId="538401E1" w14:textId="77777777" w:rsidR="0046230D" w:rsidRPr="0046230D" w:rsidRDefault="0046230D" w:rsidP="0046230D">
      <w:pPr>
        <w:widowControl w:val="0"/>
        <w:autoSpaceDE w:val="0"/>
        <w:autoSpaceDN w:val="0"/>
        <w:adjustRightInd w:val="0"/>
        <w:ind w:left="480" w:hanging="480"/>
        <w:rPr>
          <w:noProof/>
        </w:rPr>
      </w:pPr>
      <w:r w:rsidRPr="0046230D">
        <w:rPr>
          <w:noProof/>
        </w:rPr>
        <w:t>Post, E., and C. Pedersen. 2008. Opposing plant community responses to warming with and without herbivores. Proceedings of the National Academy of Sciences of the United States of America 105:12353–12358.</w:t>
      </w:r>
    </w:p>
    <w:p w14:paraId="0A490236" w14:textId="77777777" w:rsidR="0046230D" w:rsidRPr="0046230D" w:rsidRDefault="0046230D" w:rsidP="0046230D">
      <w:pPr>
        <w:widowControl w:val="0"/>
        <w:autoSpaceDE w:val="0"/>
        <w:autoSpaceDN w:val="0"/>
        <w:adjustRightInd w:val="0"/>
        <w:ind w:left="480" w:hanging="480"/>
        <w:rPr>
          <w:noProof/>
        </w:rPr>
      </w:pPr>
      <w:r w:rsidRPr="0046230D">
        <w:rPr>
          <w:noProof/>
        </w:rPr>
        <w:t>R Core Team. 2018. R: a language and environment for statistical computing. R Foundation for Statistical Computing, Vienna, Austria.</w:t>
      </w:r>
    </w:p>
    <w:p w14:paraId="2DE6938E" w14:textId="77777777" w:rsidR="0046230D" w:rsidRPr="0046230D" w:rsidRDefault="0046230D" w:rsidP="0046230D">
      <w:pPr>
        <w:widowControl w:val="0"/>
        <w:autoSpaceDE w:val="0"/>
        <w:autoSpaceDN w:val="0"/>
        <w:adjustRightInd w:val="0"/>
        <w:ind w:left="480" w:hanging="480"/>
        <w:rPr>
          <w:noProof/>
        </w:rPr>
      </w:pPr>
      <w:r w:rsidRPr="0046230D">
        <w:rPr>
          <w:noProof/>
        </w:rPr>
        <w:t>Roberston, G. P., D. C. Coleman, C. S. Bledsoe, and P. Sollins. 1999. Standard soil methods for long-term ecological research. Oxford University Press, New York, NY.</w:t>
      </w:r>
    </w:p>
    <w:p w14:paraId="01B7826F" w14:textId="77777777" w:rsidR="0046230D" w:rsidRPr="0046230D" w:rsidRDefault="0046230D" w:rsidP="0046230D">
      <w:pPr>
        <w:widowControl w:val="0"/>
        <w:autoSpaceDE w:val="0"/>
        <w:autoSpaceDN w:val="0"/>
        <w:adjustRightInd w:val="0"/>
        <w:ind w:left="480" w:hanging="480"/>
        <w:rPr>
          <w:noProof/>
        </w:rPr>
      </w:pPr>
      <w:r w:rsidRPr="0046230D">
        <w:rPr>
          <w:noProof/>
        </w:rPr>
        <w:t>Rooney, T. P., and D. M. Waller. 2003. Direct and indirect effects of white-tailed deer in forest ecosystems. Forest Ecology and Management 181:165–176.</w:t>
      </w:r>
    </w:p>
    <w:p w14:paraId="7813999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Seaton, C. T., T. F. Paragi, R. D. Boertje, K. Kielland, S. Dubois, and C. L. Fleener. 2011. Browse biomass removal and nutritional condition of moose </w:t>
      </w:r>
      <w:r w:rsidRPr="0046230D">
        <w:rPr>
          <w:i/>
          <w:iCs/>
          <w:noProof/>
        </w:rPr>
        <w:t>Alces alces</w:t>
      </w:r>
      <w:r w:rsidRPr="0046230D">
        <w:rPr>
          <w:noProof/>
        </w:rPr>
        <w:t>. Wildlife Biology 17:55–66.</w:t>
      </w:r>
    </w:p>
    <w:p w14:paraId="22F90C35" w14:textId="77777777" w:rsidR="0046230D" w:rsidRPr="0046230D" w:rsidRDefault="0046230D" w:rsidP="0046230D">
      <w:pPr>
        <w:widowControl w:val="0"/>
        <w:autoSpaceDE w:val="0"/>
        <w:autoSpaceDN w:val="0"/>
        <w:adjustRightInd w:val="0"/>
        <w:ind w:left="480" w:hanging="480"/>
        <w:rPr>
          <w:noProof/>
        </w:rPr>
      </w:pPr>
      <w:r w:rsidRPr="0046230D">
        <w:rPr>
          <w:noProof/>
        </w:rPr>
        <w:t>Simard, S. W., and D. L. Sachs. 2004. Assessment of interspecific competition using relative height and distance indices in an age sequence of seral interior cedar-hemlock forests in British Columbia. Canadian Journal of Forest Research 34:1228–1240.</w:t>
      </w:r>
    </w:p>
    <w:p w14:paraId="47561483"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Simončič, T., A. Bončina, K. Jarni, and M. Klopcic. 2018. Assessment of the long­term impact of deer on understory vegetation in mixed temperate forests. Journal of </w:t>
      </w:r>
      <w:r w:rsidRPr="0046230D">
        <w:rPr>
          <w:noProof/>
        </w:rPr>
        <w:lastRenderedPageBreak/>
        <w:t>Vegetation Science 30:108–120.</w:t>
      </w:r>
    </w:p>
    <w:p w14:paraId="4C5DB577" w14:textId="77777777" w:rsidR="0046230D" w:rsidRPr="0046230D" w:rsidRDefault="0046230D" w:rsidP="0046230D">
      <w:pPr>
        <w:widowControl w:val="0"/>
        <w:autoSpaceDE w:val="0"/>
        <w:autoSpaceDN w:val="0"/>
        <w:adjustRightInd w:val="0"/>
        <w:ind w:left="480" w:hanging="480"/>
        <w:rPr>
          <w:noProof/>
        </w:rPr>
      </w:pPr>
      <w:r w:rsidRPr="0046230D">
        <w:rPr>
          <w:noProof/>
        </w:rPr>
        <w:t>Sims, R. A., H. M. Kershaw, and G. M. Wickware. 1990. The autecology of major tree species in the north central region of Ontario. Page COFRDA report 3302.</w:t>
      </w:r>
    </w:p>
    <w:p w14:paraId="420761D5" w14:textId="77777777" w:rsidR="0046230D" w:rsidRPr="0046230D" w:rsidRDefault="0046230D" w:rsidP="0046230D">
      <w:pPr>
        <w:widowControl w:val="0"/>
        <w:autoSpaceDE w:val="0"/>
        <w:autoSpaceDN w:val="0"/>
        <w:adjustRightInd w:val="0"/>
        <w:ind w:left="480" w:hanging="480"/>
        <w:rPr>
          <w:noProof/>
        </w:rPr>
      </w:pPr>
      <w:r w:rsidRPr="0046230D">
        <w:rPr>
          <w:noProof/>
        </w:rPr>
        <w:t>Thompson, I. D., W. J. Curran, J. A. Hancock, and C. E. Butler. 1992. Influence of moose browsing on successional forest growth on black spruce sites in Newfoundland. Forest Ecology and Management 47:29–37.</w:t>
      </w:r>
    </w:p>
    <w:p w14:paraId="30410CC9" w14:textId="77777777" w:rsidR="0046230D" w:rsidRPr="0046230D" w:rsidRDefault="0046230D" w:rsidP="0046230D">
      <w:pPr>
        <w:widowControl w:val="0"/>
        <w:autoSpaceDE w:val="0"/>
        <w:autoSpaceDN w:val="0"/>
        <w:adjustRightInd w:val="0"/>
        <w:ind w:left="480" w:hanging="480"/>
        <w:rPr>
          <w:noProof/>
        </w:rPr>
      </w:pPr>
      <w:r w:rsidRPr="0046230D">
        <w:rPr>
          <w:noProof/>
        </w:rPr>
        <w:t>Tremblay, J.-P., J. Huot, and F. Potvin. 2007. Density-related effects of deer browsing on the regeneration dynamics of boreal forests. Journal of Applied Ecology 44:552–562.</w:t>
      </w:r>
    </w:p>
    <w:p w14:paraId="4A943DC8" w14:textId="77777777" w:rsidR="0046230D" w:rsidRPr="0046230D" w:rsidRDefault="0046230D" w:rsidP="0046230D">
      <w:pPr>
        <w:widowControl w:val="0"/>
        <w:autoSpaceDE w:val="0"/>
        <w:autoSpaceDN w:val="0"/>
        <w:adjustRightInd w:val="0"/>
        <w:ind w:left="480" w:hanging="480"/>
        <w:rPr>
          <w:noProof/>
        </w:rPr>
      </w:pPr>
      <w:r w:rsidRPr="0046230D">
        <w:rPr>
          <w:noProof/>
        </w:rPr>
        <w:t>Turner, M. G., W. L. Baker, C. J. Peterson, and R. K. Peet. 1998. Factors influencing succession: lessons from large, infrequent natural disturbances. Ecosystems 1:511–523.</w:t>
      </w:r>
    </w:p>
    <w:p w14:paraId="3412F56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Vila, B., F. Torre, F. Guibal, and J.-L. Martin. 2003. Growth change of young </w:t>
      </w:r>
      <w:r w:rsidRPr="0046230D">
        <w:rPr>
          <w:i/>
          <w:iCs/>
          <w:noProof/>
        </w:rPr>
        <w:t>Picea sitchensis</w:t>
      </w:r>
      <w:r w:rsidRPr="0046230D">
        <w:rPr>
          <w:noProof/>
        </w:rPr>
        <w:t xml:space="preserve"> in response to deer browsing. Forest Ecology and Management 180:413–424.</w:t>
      </w:r>
    </w:p>
    <w:p w14:paraId="565E3348" w14:textId="77777777" w:rsidR="0046230D" w:rsidRPr="0046230D" w:rsidRDefault="0046230D" w:rsidP="0046230D">
      <w:pPr>
        <w:widowControl w:val="0"/>
        <w:autoSpaceDE w:val="0"/>
        <w:autoSpaceDN w:val="0"/>
        <w:adjustRightInd w:val="0"/>
        <w:ind w:left="480" w:hanging="480"/>
        <w:rPr>
          <w:noProof/>
        </w:rPr>
      </w:pPr>
      <w:r w:rsidRPr="0046230D">
        <w:rPr>
          <w:noProof/>
        </w:rPr>
        <w:t>Wisdom, M. J., M. Vavra, J. M. Boyd, M. Hemstrom, A. A. Ager, and B. K. Johnson. 2006. Understanding ungulate herbivory–episodic disturbance effects on vegetation dynamics: knowledge gaps and management needs. Wildlife Society Bulletin 34:283–292.</w:t>
      </w:r>
    </w:p>
    <w:p w14:paraId="76E24571" w14:textId="77777777" w:rsidR="0046230D" w:rsidRPr="0046230D" w:rsidRDefault="0046230D" w:rsidP="0046230D">
      <w:pPr>
        <w:widowControl w:val="0"/>
        <w:autoSpaceDE w:val="0"/>
        <w:autoSpaceDN w:val="0"/>
        <w:adjustRightInd w:val="0"/>
        <w:ind w:left="480" w:hanging="480"/>
        <w:rPr>
          <w:noProof/>
        </w:rPr>
      </w:pPr>
      <w:r w:rsidRPr="0046230D">
        <w:rPr>
          <w:noProof/>
        </w:rPr>
        <w:t>Wolff, J. O. 1978. Food habits of snowshoe hares in interior Alaska. The Journal of Wildlife Management 42:148–153.</w:t>
      </w:r>
    </w:p>
    <w:p w14:paraId="618EFCA8" w14:textId="77777777" w:rsidR="0046230D" w:rsidRPr="0046230D" w:rsidRDefault="0046230D" w:rsidP="0046230D">
      <w:pPr>
        <w:widowControl w:val="0"/>
        <w:autoSpaceDE w:val="0"/>
        <w:autoSpaceDN w:val="0"/>
        <w:adjustRightInd w:val="0"/>
        <w:ind w:left="480" w:hanging="480"/>
        <w:rPr>
          <w:noProof/>
        </w:rPr>
      </w:pPr>
      <w:r w:rsidRPr="0046230D">
        <w:rPr>
          <w:noProof/>
        </w:rPr>
        <w:t>Wright, E. F., C. D. Canham, and K. D. Coates. 2000. Effects of suppression and release on sapling growth for 11 tree species of northern, interior British Columbia. Canadian Journal of Forest Research 30:1571–1580.</w:t>
      </w:r>
    </w:p>
    <w:p w14:paraId="457F9591" w14:textId="77777777" w:rsidR="0046230D" w:rsidRPr="0046230D" w:rsidRDefault="0046230D" w:rsidP="0046230D">
      <w:pPr>
        <w:widowControl w:val="0"/>
        <w:autoSpaceDE w:val="0"/>
        <w:autoSpaceDN w:val="0"/>
        <w:adjustRightInd w:val="0"/>
        <w:ind w:left="480" w:hanging="480"/>
        <w:rPr>
          <w:noProof/>
        </w:rPr>
      </w:pPr>
      <w:r w:rsidRPr="0046230D">
        <w:rPr>
          <w:noProof/>
        </w:rPr>
        <w:t>Yarie, J. 1981. Forest fire cycles and life tables: a case study from interior Alaska. Canadian Journal of Forest Research 11:554–562.</w:t>
      </w:r>
    </w:p>
    <w:p w14:paraId="6C9CCD76" w14:textId="3EB3C864" w:rsidR="00340394" w:rsidRDefault="0050765A" w:rsidP="008722AE">
      <w:pPr>
        <w:widowControl w:val="0"/>
        <w:autoSpaceDE w:val="0"/>
        <w:autoSpaceDN w:val="0"/>
        <w:adjustRightInd w:val="0"/>
      </w:pPr>
      <w:r>
        <w:fldChar w:fldCharType="end"/>
      </w:r>
    </w:p>
    <w:sectPr w:rsidR="00340394" w:rsidSect="00340394">
      <w:headerReference w:type="default" r:id="rId38"/>
      <w:footerReference w:type="even" r:id="rId39"/>
      <w:footerReference w:type="default" r:id="rId40"/>
      <w:pgSz w:w="12240" w:h="15840"/>
      <w:pgMar w:top="1440" w:right="1800" w:bottom="1440" w:left="180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ix Conway" w:date="2019-07-04T10:07:00Z" w:initials="AC">
    <w:p w14:paraId="37522D7A" w14:textId="3E8C2F57" w:rsidR="00743526" w:rsidRDefault="00743526">
      <w:pPr>
        <w:pStyle w:val="CommentText"/>
      </w:pPr>
      <w:r>
        <w:rPr>
          <w:rStyle w:val="CommentReference"/>
        </w:rPr>
        <w:annotationRef/>
      </w:r>
      <w:r>
        <w:t>300 word max, currently have 295.</w:t>
      </w:r>
    </w:p>
  </w:comment>
  <w:comment w:id="9" w:author="Jill Johnstone" w:date="2019-09-11T10:19:00Z" w:initials="JJ">
    <w:p w14:paraId="042E2C7D" w14:textId="77777777" w:rsidR="00743526" w:rsidRDefault="00743526">
      <w:pPr>
        <w:pStyle w:val="CommentText"/>
      </w:pPr>
      <w:r>
        <w:rPr>
          <w:rStyle w:val="CommentReference"/>
        </w:rPr>
        <w:annotationRef/>
      </w:r>
      <w:r>
        <w:t>This seems like a very broad introduction, perhaps too broad as the focus appears a bit tepid to me. I wonder if it is worth reframing this more specifically around the questions that really motivated this work, namely:</w:t>
      </w:r>
    </w:p>
    <w:p w14:paraId="4B2B7E94" w14:textId="77777777" w:rsidR="00743526" w:rsidRDefault="00743526" w:rsidP="00073173">
      <w:pPr>
        <w:pStyle w:val="CommentText"/>
        <w:numPr>
          <w:ilvl w:val="0"/>
          <w:numId w:val="32"/>
        </w:numPr>
        <w:spacing w:line="240" w:lineRule="auto"/>
      </w:pPr>
      <w:r>
        <w:t xml:space="preserve"> Environmental changes at high latitudes appear to be stimulating large changes in plant communities, such as shifts in tree dominance stimulated by changing fire severity and frequency.</w:t>
      </w:r>
    </w:p>
    <w:p w14:paraId="062B81D6" w14:textId="35EFAF45" w:rsidR="00743526" w:rsidRDefault="00743526" w:rsidP="00995406">
      <w:pPr>
        <w:pStyle w:val="CommentText"/>
        <w:numPr>
          <w:ilvl w:val="0"/>
          <w:numId w:val="32"/>
        </w:numPr>
        <w:spacing w:line="240" w:lineRule="auto"/>
      </w:pPr>
      <w:r>
        <w:t xml:space="preserve"> We were interested in whether such changes initiated by disturbance are likely to persist through early succession to generate new patterns of forest dominance. In particular, how strong is the potential for activities of mammal herbivores to alter the patterns of tree dominance initiated by changing fire?</w:t>
      </w:r>
    </w:p>
  </w:comment>
  <w:comment w:id="8" w:author="Jill Johnstone" w:date="2019-09-11T10:19:00Z" w:initials="JJ">
    <w:p w14:paraId="3D467280" w14:textId="77777777" w:rsidR="000F03B3" w:rsidRDefault="000F03B3">
      <w:pPr>
        <w:pStyle w:val="CommentText"/>
      </w:pPr>
      <w:r>
        <w:rPr>
          <w:rStyle w:val="CommentReference"/>
        </w:rPr>
        <w:annotationRef/>
      </w:r>
      <w:r>
        <w:t>This seems like a very broad introduction, perhaps too broad as the focus appears a bit tepid to me. I wonder if it is worth reframing this more specifically around the questions that really motivated this work, namely:</w:t>
      </w:r>
    </w:p>
    <w:p w14:paraId="52A35C3C" w14:textId="77777777" w:rsidR="000F03B3" w:rsidRDefault="000F03B3" w:rsidP="00995406">
      <w:pPr>
        <w:pStyle w:val="CommentText"/>
        <w:numPr>
          <w:ilvl w:val="0"/>
          <w:numId w:val="32"/>
        </w:numPr>
      </w:pPr>
    </w:p>
  </w:comment>
  <w:comment w:id="21" w:author="Jill Johnstone" w:date="2019-09-11T10:37:00Z" w:initials="JJ">
    <w:p w14:paraId="204E47A3" w14:textId="3D54E6FC" w:rsidR="00743526" w:rsidRDefault="00743526">
      <w:pPr>
        <w:pStyle w:val="CommentText"/>
      </w:pPr>
      <w:r>
        <w:rPr>
          <w:rStyle w:val="CommentReference"/>
        </w:rPr>
        <w:annotationRef/>
      </w:r>
      <w:r>
        <w:t>Some of the sampling design details here could perhaps be replaced by more information about context (e.g. description of what herbivores were present, and which excluded by the exclosures)</w:t>
      </w:r>
    </w:p>
  </w:comment>
  <w:comment w:id="60" w:author="Jill Johnstone" w:date="2019-09-11T10:35:00Z" w:initials="JJ">
    <w:p w14:paraId="18210D1E" w14:textId="6BE84C23" w:rsidR="000F03B3" w:rsidRDefault="000F03B3">
      <w:pPr>
        <w:pStyle w:val="CommentText"/>
      </w:pPr>
      <w:r>
        <w:rPr>
          <w:rStyle w:val="CommentReference"/>
        </w:rPr>
        <w:annotationRef/>
      </w:r>
      <w:r>
        <w:t>This seems like a key point, but does not appear well supported by the information summary of results. Possibly to set this up more clearly the abstract needs to include something about the relative effects of herbivory on growth.</w:t>
      </w:r>
    </w:p>
  </w:comment>
  <w:comment w:id="64" w:author="Katherine Hayes" w:date="2023-04-21T15:11:00Z" w:initials="KH">
    <w:p w14:paraId="622A4212" w14:textId="204DB04C" w:rsidR="0095489D" w:rsidRDefault="00684CC2" w:rsidP="0095489D">
      <w:pPr>
        <w:pStyle w:val="CommentText"/>
      </w:pPr>
      <w:r>
        <w:rPr>
          <w:rStyle w:val="CommentReference"/>
        </w:rPr>
        <w:annotationRef/>
      </w:r>
      <w:r w:rsidR="0095489D">
        <w:t>Some general changes:</w:t>
      </w:r>
    </w:p>
    <w:p w14:paraId="4DB8BD92" w14:textId="344F52DA" w:rsidR="00684CC2" w:rsidRDefault="00684CC2" w:rsidP="00684CC2">
      <w:pPr>
        <w:pStyle w:val="CommentText"/>
        <w:numPr>
          <w:ilvl w:val="0"/>
          <w:numId w:val="32"/>
        </w:numPr>
      </w:pPr>
      <w:r>
        <w:t>changed “large herbivores” mostly to “mammalian herbivores”</w:t>
      </w:r>
    </w:p>
    <w:p w14:paraId="4BEF7A4E" w14:textId="6E976D07" w:rsidR="00011FA0" w:rsidRDefault="00011FA0" w:rsidP="00684CC2">
      <w:pPr>
        <w:pStyle w:val="CommentText"/>
        <w:numPr>
          <w:ilvl w:val="0"/>
          <w:numId w:val="32"/>
        </w:numPr>
      </w:pPr>
      <w:r>
        <w:t>- commit to either deciduous or broadfleaf?</w:t>
      </w:r>
    </w:p>
  </w:comment>
  <w:comment w:id="124" w:author="Jill Johnstone" w:date="2019-09-11T11:41:00Z" w:initials="JJ">
    <w:p w14:paraId="31A0E11C" w14:textId="05D4A587" w:rsidR="00743526" w:rsidRDefault="00743526">
      <w:pPr>
        <w:pStyle w:val="CommentText"/>
      </w:pPr>
      <w:r>
        <w:rPr>
          <w:rStyle w:val="CommentReference"/>
        </w:rPr>
        <w:annotationRef/>
      </w:r>
      <w:r>
        <w:t>Hmm. I don’t really like this terminology, as it implies relay succession and we don’t have a lot of evidence for this in Alaskan uplands. How about “slower growing species that often dominate later in succession”?</w:t>
      </w:r>
    </w:p>
  </w:comment>
  <w:comment w:id="143" w:author="Jill Johnstone" w:date="2019-09-11T11:43:00Z" w:initials="JJ">
    <w:p w14:paraId="7A115DC8" w14:textId="09678667" w:rsidR="000F03B3" w:rsidRDefault="000F03B3">
      <w:pPr>
        <w:pStyle w:val="CommentText"/>
      </w:pPr>
      <w:r>
        <w:rPr>
          <w:rStyle w:val="CommentReference"/>
        </w:rPr>
        <w:annotationRef/>
      </w:r>
      <w:r>
        <w:t>Not always – if hare browse on spruce, that is slowing the successional transitions.</w:t>
      </w:r>
    </w:p>
  </w:comment>
  <w:comment w:id="152" w:author="Roger Ruess" w:date="2019-09-19T10:47:00Z" w:initials="RR">
    <w:p w14:paraId="5C5B367A" w14:textId="57404C0E" w:rsidR="000F03B3" w:rsidRDefault="000F03B3">
      <w:pPr>
        <w:pStyle w:val="CommentText"/>
      </w:pPr>
      <w:r>
        <w:rPr>
          <w:rStyle w:val="CommentReference"/>
        </w:rPr>
        <w:annotationRef/>
      </w:r>
      <w:r>
        <w:t>Seems a bit cryptic – not sure everyone will understand this</w:t>
      </w:r>
    </w:p>
  </w:comment>
  <w:comment w:id="164" w:author="Roger Ruess" w:date="2019-09-19T10:50:00Z" w:initials="RR">
    <w:p w14:paraId="68F189F0" w14:textId="7B4CB34A" w:rsidR="00743526" w:rsidRDefault="00743526">
      <w:pPr>
        <w:pStyle w:val="CommentText"/>
      </w:pPr>
      <w:r>
        <w:rPr>
          <w:rStyle w:val="CommentReference"/>
        </w:rPr>
        <w:annotationRef/>
      </w:r>
      <w:r>
        <w:t>Vague – do you mean cover from predators</w:t>
      </w:r>
    </w:p>
  </w:comment>
  <w:comment w:id="172" w:author="Jill Johnstone" w:date="2019-09-11T11:46:00Z" w:initials="JJ">
    <w:p w14:paraId="187AAC63" w14:textId="4BBE1E04" w:rsidR="000F03B3" w:rsidRDefault="000F03B3">
      <w:pPr>
        <w:pStyle w:val="CommentText"/>
      </w:pPr>
      <w:r>
        <w:rPr>
          <w:rStyle w:val="CommentReference"/>
        </w:rPr>
        <w:annotationRef/>
      </w:r>
      <w:r>
        <w:t>Its not clear to me why you are pulling out fire severity as a potential driver of herbivore effects here, as this is not really addressed in the results. Might be a better fit to emphasize the impacts of local context, which could include fire severity, herbivore densities, and also environmental gradients that affect the potential growth rates of dominant tree species.</w:t>
      </w:r>
    </w:p>
  </w:comment>
  <w:comment w:id="184" w:author="Jill Johnstone" w:date="2019-09-11T11:50:00Z" w:initials="JJ">
    <w:p w14:paraId="59EAD302" w14:textId="77777777" w:rsidR="000F03B3" w:rsidRDefault="000F03B3">
      <w:pPr>
        <w:pStyle w:val="CommentText"/>
      </w:pPr>
      <w:r>
        <w:rPr>
          <w:rStyle w:val="CommentReference"/>
        </w:rPr>
        <w:annotationRef/>
      </w:r>
      <w:r>
        <w:t>I would argue for some more direct phrasing here:</w:t>
      </w:r>
    </w:p>
    <w:p w14:paraId="16015496" w14:textId="3B12975D" w:rsidR="000F03B3" w:rsidRDefault="000F03B3">
      <w:pPr>
        <w:pStyle w:val="CommentText"/>
      </w:pPr>
      <w:r>
        <w:t>“…test the potential for mammalian herbivory to alter growth and survival of alternative tree species in early succession, thereby shaping patterns of future canopy composition.”</w:t>
      </w:r>
    </w:p>
  </w:comment>
  <w:comment w:id="221" w:author="Jill Johnstone" w:date="2019-09-11T11:49:00Z" w:initials="JJ">
    <w:p w14:paraId="10B51C36" w14:textId="1E24B67C" w:rsidR="00743526" w:rsidRDefault="00743526">
      <w:pPr>
        <w:pStyle w:val="CommentText"/>
      </w:pPr>
      <w:r>
        <w:rPr>
          <w:rStyle w:val="CommentReference"/>
        </w:rPr>
        <w:annotationRef/>
      </w:r>
      <w:r>
        <w:t xml:space="preserve">Is this really necessary? Sounds like we are afraid the research is not sufficient to stand on its own. </w:t>
      </w:r>
    </w:p>
  </w:comment>
  <w:comment w:id="228" w:author="Katherine Hayes" w:date="2023-05-16T09:04:00Z" w:initials="KH">
    <w:p w14:paraId="47F4D255" w14:textId="007C88F9" w:rsidR="00481639" w:rsidRDefault="00481639">
      <w:pPr>
        <w:pStyle w:val="CommentText"/>
      </w:pPr>
      <w:r>
        <w:rPr>
          <w:rStyle w:val="CommentReference"/>
        </w:rPr>
        <w:annotationRef/>
      </w:r>
      <w:r>
        <w:t>Might be better as mean winter and mean summer temperatures</w:t>
      </w:r>
    </w:p>
  </w:comment>
  <w:comment w:id="238" w:author="Jill Johnstone" w:date="2019-09-11T11:54:00Z" w:initials="JJ">
    <w:p w14:paraId="612EF431" w14:textId="4BDFDFCE" w:rsidR="00743526" w:rsidRDefault="00743526">
      <w:pPr>
        <w:pStyle w:val="CommentText"/>
      </w:pPr>
      <w:r>
        <w:rPr>
          <w:rStyle w:val="CommentReference"/>
        </w:rPr>
        <w:annotationRef/>
      </w:r>
      <w:r>
        <w:t>I think you should explicitly mention the study area fits within the upland portion of the Bonanza Creek Long-Term Research site, with plots located in the Caribou-Poker Creek Research Watershed.</w:t>
      </w:r>
    </w:p>
  </w:comment>
  <w:comment w:id="246" w:author="Roger Ruess" w:date="2019-09-19T11:05:00Z" w:initials="RR">
    <w:p w14:paraId="4A38A920" w14:textId="417EE9F1" w:rsidR="000F03B3" w:rsidRDefault="000F03B3">
      <w:pPr>
        <w:pStyle w:val="CommentText"/>
      </w:pPr>
      <w:r>
        <w:rPr>
          <w:rStyle w:val="CommentReference"/>
        </w:rPr>
        <w:annotationRef/>
      </w:r>
      <w:r>
        <w:t>Maybe just limit this to a range in deciduous canopy dominance since you really don’t know RGR and vegetation homogeneity is a bit vague</w:t>
      </w:r>
    </w:p>
  </w:comment>
  <w:comment w:id="250" w:author="Roger Ruess" w:date="2019-09-19T11:08:00Z" w:initials="RR">
    <w:p w14:paraId="26BA76A3" w14:textId="3655ABE0" w:rsidR="000F03B3" w:rsidRDefault="000F03B3">
      <w:pPr>
        <w:pStyle w:val="CommentText"/>
      </w:pPr>
      <w:r>
        <w:rPr>
          <w:rStyle w:val="CommentReference"/>
        </w:rPr>
        <w:annotationRef/>
      </w:r>
      <w:r>
        <w:t>clarify</w:t>
      </w:r>
    </w:p>
  </w:comment>
  <w:comment w:id="249" w:author="Katherine Hayes" w:date="2023-05-16T09:09:00Z" w:initials="KH">
    <w:p w14:paraId="23C110A4" w14:textId="6DF579B7" w:rsidR="00972F68" w:rsidRDefault="00972F68">
      <w:pPr>
        <w:pStyle w:val="CommentText"/>
      </w:pPr>
      <w:r>
        <w:rPr>
          <w:rStyle w:val="CommentReference"/>
        </w:rPr>
        <w:annotationRef/>
      </w:r>
      <w:r>
        <w:t>can maybe cut?</w:t>
      </w:r>
    </w:p>
  </w:comment>
  <w:comment w:id="256" w:author="Roger Ruess" w:date="2019-09-19T15:17:00Z" w:initials="RR">
    <w:p w14:paraId="3C3CCB1C" w14:textId="20B2151D" w:rsidR="000F03B3" w:rsidRDefault="000F03B3">
      <w:pPr>
        <w:pStyle w:val="CommentText"/>
      </w:pPr>
      <w:r>
        <w:rPr>
          <w:rStyle w:val="CommentReference"/>
        </w:rPr>
        <w:annotationRef/>
      </w:r>
      <w:r>
        <w:t>how did you do this? Is this ramet density or plant (genet) density – or didn’t you run into the problem of multiple basal stems in your willow species?</w:t>
      </w:r>
    </w:p>
  </w:comment>
  <w:comment w:id="262" w:author="Roger Ruess" w:date="2019-09-19T15:18:00Z" w:initials="RR">
    <w:p w14:paraId="3F71E4D6" w14:textId="3917E0A9" w:rsidR="000F03B3" w:rsidRDefault="000F03B3">
      <w:pPr>
        <w:pStyle w:val="CommentText"/>
      </w:pPr>
      <w:r>
        <w:rPr>
          <w:rStyle w:val="CommentReference"/>
        </w:rPr>
        <w:annotationRef/>
      </w:r>
      <w:r>
        <w:t>So again, did you do this for every willow ramet or for every willow plant – or maybe they are the same thing.  No need to explain this here if its not an issue.</w:t>
      </w:r>
    </w:p>
  </w:comment>
  <w:comment w:id="267" w:author="Roger Ruess" w:date="2019-09-19T15:22:00Z" w:initials="RR">
    <w:p w14:paraId="3A1792AA" w14:textId="6830A08C" w:rsidR="000F03B3" w:rsidRDefault="000F03B3">
      <w:pPr>
        <w:pStyle w:val="CommentText"/>
      </w:pPr>
      <w:r>
        <w:rPr>
          <w:rStyle w:val="CommentReference"/>
        </w:rPr>
        <w:annotationRef/>
      </w:r>
      <w:r>
        <w:t>Height?</w:t>
      </w:r>
    </w:p>
  </w:comment>
  <w:comment w:id="270" w:author="Jill Johnstone" w:date="2019-09-11T10:39:00Z" w:initials="JJ">
    <w:p w14:paraId="27A78649" w14:textId="52E07B90" w:rsidR="000F03B3" w:rsidRDefault="000F03B3">
      <w:pPr>
        <w:pStyle w:val="CommentText"/>
      </w:pPr>
      <w:r>
        <w:rPr>
          <w:rStyle w:val="CommentReference"/>
        </w:rPr>
        <w:annotationRef/>
      </w:r>
      <w:r>
        <w:t>I think these images would be more effective if the caption specifically identified what the exclosures look like (e.g. chain link fence) and their height so that it can be compared to the stature of the vegetation. How old is the vegetation in the photo?</w:t>
      </w:r>
    </w:p>
  </w:comment>
  <w:comment w:id="283" w:author="Roger Ruess" w:date="2019-09-20T10:22:00Z" w:initials="RR">
    <w:p w14:paraId="089A7362" w14:textId="57A41893" w:rsidR="000F03B3" w:rsidRDefault="000F03B3" w:rsidP="008A03E4">
      <w:r>
        <w:rPr>
          <w:rStyle w:val="CommentReference"/>
        </w:rPr>
        <w:annotationRef/>
      </w:r>
      <w:r>
        <w:rPr>
          <w:rFonts w:eastAsia="PalatinoLinotype-Roman"/>
        </w:rPr>
        <w:t>How did you evaluate AIC scores? Did you make any pairwise comparisons? How did you check for normality?  Did you by chance look at marginal and conditional R2 values to gain insight into the importance of your fixed and random effects (per Jill’s comment below about using site as a random effect)?  If your random effects are a big deal then you can probe the site issue that she suggests.</w:t>
      </w:r>
    </w:p>
    <w:p w14:paraId="03DCC68B" w14:textId="47B978AB" w:rsidR="000F03B3" w:rsidRDefault="000F03B3">
      <w:pPr>
        <w:pStyle w:val="CommentText"/>
      </w:pPr>
    </w:p>
  </w:comment>
  <w:comment w:id="285" w:author="Jill Johnstone" w:date="2019-09-11T11:34:00Z" w:initials="JJ">
    <w:p w14:paraId="50364CA6" w14:textId="2FEF5593" w:rsidR="000F03B3" w:rsidRDefault="000F03B3">
      <w:pPr>
        <w:pStyle w:val="CommentText"/>
      </w:pPr>
      <w:r>
        <w:rPr>
          <w:rStyle w:val="CommentReference"/>
        </w:rPr>
        <w:annotationRef/>
      </w:r>
      <w:r>
        <w:t>With 5 sites, use of a random term to represent sites is a bit iffy. More importantly, though, what insights could be gained by looking at site as a fixed effect? Specifically, later in the ms I comment on perhaps enhancing the interpretation of the ecological gradient represented by the sites, and seeking to use that to better understand how potential herbivore effects may depend on a broader landscape context. Possibly you (or reviewers) will tell me that we just don’t have the sample size to build this inference, but I think if so then we will miss out on the opportunity to benefit from the range of site conditions included in the study.</w:t>
      </w:r>
    </w:p>
  </w:comment>
  <w:comment w:id="291" w:author="Jill Johnstone" w:date="2019-09-11T10:43:00Z" w:initials="JJ">
    <w:p w14:paraId="38AE2E6F" w14:textId="2256088B" w:rsidR="000F03B3" w:rsidRDefault="000F03B3">
      <w:pPr>
        <w:pStyle w:val="CommentText"/>
      </w:pPr>
      <w:r>
        <w:rPr>
          <w:rStyle w:val="CommentReference"/>
        </w:rPr>
        <w:annotationRef/>
      </w:r>
      <w:r>
        <w:t>I’m not sure about how to best introduce this, as the absence of tests will probably raise a red flag among reviewers. I wonder if there is an alternative way to introduce these patterns; or alternatively, why not run some statistical tests for variables that have sufficient sample size?</w:t>
      </w:r>
    </w:p>
  </w:comment>
  <w:comment w:id="300" w:author="Roger Ruess" w:date="2019-09-20T10:31:00Z" w:initials="RR">
    <w:p w14:paraId="1DC1C31D" w14:textId="23FC1A43" w:rsidR="000F03B3" w:rsidRDefault="000F03B3">
      <w:pPr>
        <w:pStyle w:val="CommentText"/>
      </w:pPr>
      <w:r>
        <w:rPr>
          <w:rStyle w:val="CommentReference"/>
        </w:rPr>
        <w:annotationRef/>
      </w:r>
      <w:r>
        <w:t>Yeah, these soil moisture data are shaky cause you only measured it one time at two spots within each plot – but it is what it is – and you really had to include this sentence</w:t>
      </w:r>
    </w:p>
  </w:comment>
  <w:comment w:id="303" w:author="Roger Ruess" w:date="2019-09-21T09:44:00Z" w:initials="RR">
    <w:p w14:paraId="387CFEAD" w14:textId="0101A4C3" w:rsidR="00743526" w:rsidRDefault="00743526">
      <w:pPr>
        <w:pStyle w:val="CommentText"/>
      </w:pPr>
      <w:r>
        <w:rPr>
          <w:rStyle w:val="CommentReference"/>
        </w:rPr>
        <w:annotationRef/>
      </w:r>
      <w:r>
        <w:t>Maybe report to the nearest 0.1 cm</w:t>
      </w:r>
    </w:p>
  </w:comment>
  <w:comment w:id="313" w:author="Jill Johnstone" w:date="2019-09-11T10:47:00Z" w:initials="JJ">
    <w:p w14:paraId="0FFCBAF1" w14:textId="1C455EF8" w:rsidR="000F03B3" w:rsidRDefault="000F03B3">
      <w:pPr>
        <w:pStyle w:val="CommentText"/>
      </w:pPr>
      <w:r>
        <w:rPr>
          <w:rStyle w:val="CommentReference"/>
        </w:rPr>
        <w:annotationRef/>
      </w:r>
      <w:r>
        <w:t>Patchy within sites or varied among sites?</w:t>
      </w:r>
    </w:p>
  </w:comment>
  <w:comment w:id="314" w:author="Jill Johnstone" w:date="2019-09-11T10:48:00Z" w:initials="JJ">
    <w:p w14:paraId="52F5A7D4" w14:textId="77777777" w:rsidR="000F03B3" w:rsidRDefault="000F03B3">
      <w:pPr>
        <w:pStyle w:val="CommentText"/>
      </w:pPr>
      <w:r>
        <w:rPr>
          <w:rStyle w:val="CommentReference"/>
        </w:rPr>
        <w:annotationRef/>
      </w:r>
      <w:r>
        <w:t xml:space="preserve">It occurs to me that one way to approach the descriptive part of the results is to focus in on the gradient of conditions captured by the sites. How about taking the two photographs in Figure 1 and placing them at opposite ends of a gradient in post-fire composition and productivity, with the other sites labelled in between. You could then show simple bar graphs or cartoons that illustrate the patterns of environmental conditions and composition. My idea here would be to emphasize the range of conditions that arise from a single fire in a localized area, and use this as a context for interpreting the potential complexity of plant-herbivore interactions. </w:t>
      </w:r>
    </w:p>
    <w:p w14:paraId="31BA4B77" w14:textId="77777777" w:rsidR="000F03B3" w:rsidRDefault="000F03B3">
      <w:pPr>
        <w:pStyle w:val="CommentText"/>
      </w:pPr>
    </w:p>
    <w:p w14:paraId="7231F0E7" w14:textId="2BBE3934" w:rsidR="000F03B3" w:rsidRDefault="000F03B3">
      <w:pPr>
        <w:pStyle w:val="CommentText"/>
      </w:pPr>
      <w:r>
        <w:t>Note, though, this approach may not be well suited to JVS, which is not very friendly to descriptive observations. You may wish to consider another journal. What about EcoSphere? The JIF is very comparable and the subject editors tend to be more open-minded in my experience.</w:t>
      </w:r>
    </w:p>
  </w:comment>
  <w:comment w:id="315" w:author="Roger Ruess" w:date="2019-09-21T09:47:00Z" w:initials="RR">
    <w:p w14:paraId="4E576E2B" w14:textId="5EAEB9D9" w:rsidR="00743526" w:rsidRDefault="00743526">
      <w:pPr>
        <w:pStyle w:val="CommentText"/>
      </w:pPr>
      <w:r>
        <w:rPr>
          <w:rStyle w:val="CommentReference"/>
        </w:rPr>
        <w:annotationRef/>
      </w:r>
      <w:r>
        <w:t>digits</w:t>
      </w:r>
    </w:p>
  </w:comment>
  <w:comment w:id="352" w:author="Jill Johnstone" w:date="2019-09-11T10:45:00Z" w:initials="JJ">
    <w:p w14:paraId="11B8E964" w14:textId="77777777" w:rsidR="00953C76" w:rsidRDefault="00953C76" w:rsidP="00953C76">
      <w:pPr>
        <w:pStyle w:val="CommentText"/>
      </w:pPr>
      <w:r>
        <w:rPr>
          <w:rStyle w:val="CommentReference"/>
        </w:rPr>
        <w:annotationRef/>
      </w:r>
      <w:r>
        <w:t>In what year?</w:t>
      </w:r>
    </w:p>
  </w:comment>
  <w:comment w:id="371" w:author="Jill Johnstone" w:date="2019-09-11T11:06:00Z" w:initials="JJ">
    <w:p w14:paraId="04E86D83" w14:textId="77777777" w:rsidR="00953C76" w:rsidRDefault="00953C76" w:rsidP="00953C76">
      <w:pPr>
        <w:pStyle w:val="CommentText"/>
      </w:pPr>
      <w:r>
        <w:rPr>
          <w:rStyle w:val="CommentReference"/>
        </w:rPr>
        <w:annotationRef/>
      </w:r>
      <w:r>
        <w:t>This is only interpretable if we know the number that were sampled. You could either give the sample size in the caption, or present these as proportions.</w:t>
      </w:r>
    </w:p>
  </w:comment>
  <w:comment w:id="372" w:author="Roger Ruess" w:date="2019-09-21T09:55:00Z" w:initials="RR">
    <w:p w14:paraId="62F68183" w14:textId="663C928D" w:rsidR="000F03B3" w:rsidRDefault="000F03B3">
      <w:pPr>
        <w:pStyle w:val="CommentText"/>
      </w:pPr>
      <w:r>
        <w:rPr>
          <w:rStyle w:val="CommentReference"/>
        </w:rPr>
        <w:annotationRef/>
      </w:r>
      <w:r>
        <w:t>Seems like throughout, statements like this without statistical support will solicit criticism from reviewers – Results so far are written without any statistical comparisons.</w:t>
      </w:r>
    </w:p>
  </w:comment>
  <w:comment w:id="373" w:author="Jill Johnstone" w:date="2019-09-11T11:07:00Z" w:initials="JJ">
    <w:p w14:paraId="1327D864" w14:textId="77777777" w:rsidR="00953C76" w:rsidRDefault="00953C76" w:rsidP="00953C76">
      <w:pPr>
        <w:pStyle w:val="CommentText"/>
      </w:pPr>
      <w:r>
        <w:rPr>
          <w:rStyle w:val="CommentReference"/>
        </w:rPr>
        <w:annotationRef/>
      </w:r>
      <w:r>
        <w:t xml:space="preserve">Seems like there is enough room to include species names embedded in the panels (unless the journal prohibits this). </w:t>
      </w:r>
    </w:p>
  </w:comment>
  <w:comment w:id="382" w:author="Roger Ruess" w:date="2019-09-21T10:19:00Z" w:initials="RR">
    <w:p w14:paraId="16BA6C80" w14:textId="5BBEF113" w:rsidR="000F03B3" w:rsidRDefault="000F03B3">
      <w:pPr>
        <w:pStyle w:val="CommentText"/>
      </w:pPr>
      <w:r>
        <w:rPr>
          <w:rStyle w:val="CommentReference"/>
        </w:rPr>
        <w:annotationRef/>
      </w:r>
      <w:r>
        <w:t>This pretty much says the same thing as the previous sentence – would be pretty easy to combine the sentences</w:t>
      </w:r>
    </w:p>
  </w:comment>
  <w:comment w:id="391" w:author="Roger Ruess" w:date="2019-09-21T10:21:00Z" w:initials="RR">
    <w:p w14:paraId="46DCDD08" w14:textId="133F1E16" w:rsidR="000F03B3" w:rsidRDefault="000F03B3">
      <w:pPr>
        <w:pStyle w:val="CommentText"/>
      </w:pPr>
      <w:r>
        <w:rPr>
          <w:rStyle w:val="CommentReference"/>
        </w:rPr>
        <w:annotationRef/>
      </w:r>
      <w:r>
        <w:t>Same comment</w:t>
      </w:r>
    </w:p>
  </w:comment>
  <w:comment w:id="393" w:author="Roger Ruess" w:date="2019-09-21T10:22:00Z" w:initials="RR">
    <w:p w14:paraId="24AB37F1" w14:textId="30450BC9" w:rsidR="000F03B3" w:rsidRDefault="000F03B3">
      <w:pPr>
        <w:pStyle w:val="CommentText"/>
      </w:pPr>
      <w:r>
        <w:rPr>
          <w:rStyle w:val="CommentReference"/>
        </w:rPr>
        <w:annotationRef/>
      </w:r>
      <w:r>
        <w:t>You didn’t really measure architecture</w:t>
      </w:r>
    </w:p>
  </w:comment>
  <w:comment w:id="411" w:author="Roger Ruess" w:date="2019-09-21T10:10:00Z" w:initials="RR">
    <w:p w14:paraId="4F8E57B1" w14:textId="12DE8F61" w:rsidR="00743526" w:rsidRDefault="00743526">
      <w:pPr>
        <w:pStyle w:val="CommentText"/>
      </w:pPr>
      <w:r>
        <w:rPr>
          <w:rStyle w:val="CommentReference"/>
        </w:rPr>
        <w:annotationRef/>
      </w:r>
      <w:r>
        <w:t xml:space="preserve">Seems like it would be good to report contributions of fixed (exclosure) and random (site) effects here. </w:t>
      </w:r>
    </w:p>
  </w:comment>
  <w:comment w:id="417" w:author="Roger Ruess" w:date="2019-09-21T10:10:00Z" w:initials="RR">
    <w:p w14:paraId="5F1705C8" w14:textId="77777777" w:rsidR="00087CBD" w:rsidRDefault="00087CBD" w:rsidP="00087CBD">
      <w:pPr>
        <w:pStyle w:val="CommentText"/>
      </w:pPr>
      <w:r>
        <w:rPr>
          <w:rStyle w:val="CommentReference"/>
        </w:rPr>
        <w:annotationRef/>
      </w:r>
      <w:r>
        <w:t xml:space="preserve">Seems like it would be good to report contributions of fixed (exclosure) and random (site) effects here. </w:t>
      </w:r>
    </w:p>
  </w:comment>
  <w:comment w:id="424" w:author="Jill Johnstone" w:date="2019-09-11T11:20:00Z" w:initials="JJ">
    <w:p w14:paraId="77EA2B56" w14:textId="5492E2A0" w:rsidR="000F03B3" w:rsidRDefault="000F03B3">
      <w:pPr>
        <w:pStyle w:val="CommentText"/>
      </w:pPr>
      <w:r>
        <w:rPr>
          <w:rStyle w:val="CommentReference"/>
        </w:rPr>
        <w:annotationRef/>
      </w:r>
      <w:r>
        <w:t>Need to clarify – did you only gather observations of winter herbivory?</w:t>
      </w:r>
    </w:p>
  </w:comment>
  <w:comment w:id="434" w:author="Jill Johnstone" w:date="2019-09-11T11:23:00Z" w:initials="JJ">
    <w:p w14:paraId="6779F9DB" w14:textId="72DC4CA4" w:rsidR="000F03B3" w:rsidRDefault="000F03B3">
      <w:pPr>
        <w:pStyle w:val="CommentText"/>
      </w:pPr>
      <w:r>
        <w:rPr>
          <w:rStyle w:val="CommentReference"/>
        </w:rPr>
        <w:annotationRef/>
      </w:r>
      <w:r>
        <w:t>Probably important to specify uplands here; I think it would be useful to contrast the results of this study to the papers by Justin Olnes that describe very large impacts of hare herbivory on white spruce in floodplains and at treeline.</w:t>
      </w:r>
    </w:p>
  </w:comment>
  <w:comment w:id="435" w:author="Jill Johnstone" w:date="2019-09-11T11:26:00Z" w:initials="JJ">
    <w:p w14:paraId="3B74D44B" w14:textId="5B74FF99" w:rsidR="000F03B3" w:rsidRDefault="000F03B3">
      <w:pPr>
        <w:pStyle w:val="CommentText"/>
      </w:pPr>
      <w:r>
        <w:rPr>
          <w:rStyle w:val="CommentReference"/>
        </w:rPr>
        <w:annotationRef/>
      </w:r>
      <w:r>
        <w:t>I think this should be one of the main conclusions of the paper, and so perhaps spending a bit more time on this point is warranted. How can we take the data here and use it to estimate the potential for herbivores to alter post-fire succession? Think about modelers like Dave McGuire who have tried to capture these processes – what do they need to understand from your results?</w:t>
      </w:r>
    </w:p>
  </w:comment>
  <w:comment w:id="437" w:author="Jill Johnstone" w:date="2019-09-11T11:25:00Z" w:initials="JJ">
    <w:p w14:paraId="0C720750" w14:textId="4F5F32F0" w:rsidR="000F03B3" w:rsidRDefault="000F03B3">
      <w:pPr>
        <w:pStyle w:val="CommentText"/>
      </w:pPr>
      <w:r>
        <w:rPr>
          <w:rStyle w:val="CommentReference"/>
        </w:rPr>
        <w:annotationRef/>
      </w:r>
      <w:r>
        <w:t>Not sure I follow your point here – could you add some clarification?</w:t>
      </w:r>
    </w:p>
  </w:comment>
  <w:comment w:id="436" w:author="Roger Ruess" w:date="2019-09-21T10:38:00Z" w:initials="RR">
    <w:p w14:paraId="3519DADD" w14:textId="2FA17DAA" w:rsidR="000F03B3" w:rsidRDefault="000F03B3">
      <w:pPr>
        <w:pStyle w:val="CommentText"/>
      </w:pPr>
      <w:r>
        <w:rPr>
          <w:rStyle w:val="CommentReference"/>
        </w:rPr>
        <w:annotationRef/>
      </w:r>
      <w:r>
        <w:t>Be more direct – Our results indicate that selective moose browsing on birch outside exclosures led to an increase in spruce growth, likely due to ………</w:t>
      </w:r>
    </w:p>
  </w:comment>
  <w:comment w:id="444" w:author="Roger Ruess" w:date="2019-09-21T10:43:00Z" w:initials="RR">
    <w:p w14:paraId="3F53A575" w14:textId="735C6025" w:rsidR="003A5EFC" w:rsidRDefault="003A5EFC">
      <w:pPr>
        <w:pStyle w:val="CommentText"/>
      </w:pPr>
      <w:r>
        <w:rPr>
          <w:rStyle w:val="CommentReference"/>
        </w:rPr>
        <w:annotationRef/>
      </w:r>
      <w:r>
        <w:t>This is pretty interesting – and as you know, prolonging life within the reach of herbivores will only increase your probability being browsed.</w:t>
      </w:r>
    </w:p>
  </w:comment>
  <w:comment w:id="449" w:author="Jill Johnstone" w:date="2019-09-11T11:31:00Z" w:initials="JJ">
    <w:p w14:paraId="25A6ED3A" w14:textId="4FB650DA" w:rsidR="00743526" w:rsidRDefault="00743526">
      <w:pPr>
        <w:pStyle w:val="CommentText"/>
      </w:pPr>
      <w:r>
        <w:rPr>
          <w:rStyle w:val="CommentReference"/>
        </w:rPr>
        <w:annotationRef/>
      </w:r>
      <w:r>
        <w:t>This seems to repeat patterns already presented in the results.</w:t>
      </w:r>
    </w:p>
  </w:comment>
  <w:comment w:id="447" w:author="Roger Ruess" w:date="2019-09-21T10:46:00Z" w:initials="RR">
    <w:p w14:paraId="322AE409" w14:textId="52428370" w:rsidR="00743526" w:rsidRDefault="00743526">
      <w:pPr>
        <w:pStyle w:val="CommentText"/>
      </w:pPr>
      <w:r>
        <w:rPr>
          <w:rStyle w:val="CommentReference"/>
        </w:rPr>
        <w:annotationRef/>
      </w:r>
      <w:r>
        <w:rPr>
          <w:rStyle w:val="CommentReference"/>
        </w:rPr>
        <w:t>Just delete this</w:t>
      </w:r>
    </w:p>
  </w:comment>
  <w:comment w:id="452" w:author="Jill Johnstone" w:date="2019-09-11T11:31:00Z" w:initials="JJ">
    <w:p w14:paraId="5AB19C77" w14:textId="61710212" w:rsidR="00743526" w:rsidRDefault="00743526">
      <w:pPr>
        <w:pStyle w:val="CommentText"/>
      </w:pPr>
      <w:r>
        <w:rPr>
          <w:rStyle w:val="CommentReference"/>
        </w:rPr>
        <w:annotationRef/>
      </w:r>
      <w:r>
        <w:t>Maybe move this up to be part of the discussion of herbivore impacts on successional trajectories?</w:t>
      </w:r>
    </w:p>
  </w:comment>
  <w:comment w:id="465" w:author="Roger Ruess" w:date="2019-09-21T10:53:00Z" w:initials="RR">
    <w:p w14:paraId="4E86C14B" w14:textId="2E2486A8" w:rsidR="00E94A19" w:rsidRDefault="00E94A19">
      <w:pPr>
        <w:pStyle w:val="CommentText"/>
      </w:pPr>
      <w:r>
        <w:rPr>
          <w:rStyle w:val="CommentReference"/>
        </w:rPr>
        <w:annotationRef/>
      </w:r>
      <w:r>
        <w:t>Make new sentence</w:t>
      </w:r>
    </w:p>
  </w:comment>
  <w:comment w:id="466" w:author="Roger Ruess" w:date="2019-09-21T10:55:00Z" w:initials="RR">
    <w:p w14:paraId="228F08F4" w14:textId="7205A1D8" w:rsidR="00E94A19" w:rsidRDefault="00E94A19">
      <w:pPr>
        <w:pStyle w:val="CommentText"/>
      </w:pPr>
      <w:r>
        <w:rPr>
          <w:rStyle w:val="CommentReference"/>
        </w:rPr>
        <w:annotationRef/>
      </w:r>
      <w:r>
        <w:t>Not sure why you need this – if BS is a co-dominant, it’s a mixed stand</w:t>
      </w:r>
    </w:p>
  </w:comment>
  <w:comment w:id="467" w:author="Jill Johnstone" w:date="2019-09-11T11:32:00Z" w:initials="JJ">
    <w:p w14:paraId="7361EA32" w14:textId="31BE8C0C" w:rsidR="000F03B3" w:rsidRDefault="000F03B3">
      <w:pPr>
        <w:pStyle w:val="CommentText"/>
      </w:pPr>
      <w:r>
        <w:rPr>
          <w:rStyle w:val="CommentReference"/>
        </w:rPr>
        <w:annotationRef/>
      </w:r>
      <w:r>
        <w:t>Maybe this would be a good place to talk about what you learned from the gradient of sites used in the experiment. Did the relative impact of herbivores on the different species depend on site, and if so, what does that tell us?</w:t>
      </w:r>
    </w:p>
  </w:comment>
  <w:comment w:id="468" w:author="Roger Ruess" w:date="2019-09-21T10:56:00Z" w:initials="RR">
    <w:p w14:paraId="1255384F" w14:textId="29A31841" w:rsidR="00E94A19" w:rsidRDefault="00E94A19">
      <w:pPr>
        <w:pStyle w:val="CommentText"/>
      </w:pPr>
      <w:r>
        <w:rPr>
          <w:rStyle w:val="CommentReference"/>
        </w:rPr>
        <w:annotationRef/>
      </w:r>
      <w:r>
        <w:t>Has a new paper out in CJFR</w:t>
      </w:r>
    </w:p>
  </w:comment>
  <w:comment w:id="471" w:author="Roger Ruess" w:date="2019-09-21T11:02:00Z" w:initials="RR">
    <w:p w14:paraId="5F93B711" w14:textId="395FB9FA" w:rsidR="00123E1B" w:rsidRDefault="00123E1B">
      <w:pPr>
        <w:pStyle w:val="CommentText"/>
      </w:pPr>
      <w:r>
        <w:rPr>
          <w:rStyle w:val="CommentReference"/>
        </w:rPr>
        <w:annotationRef/>
      </w:r>
      <w:r>
        <w:t>Yes, its all about the density of herbivores relative to the density of birch. Even their favorite food, Salix alaxensis, can get away from them if moose densities are low.  FP5C on the floodplain is a good example where birch has come in after a high severity fire – and is getting away from the animals.</w:t>
      </w:r>
    </w:p>
  </w:comment>
  <w:comment w:id="472" w:author="Roger Ruess" w:date="2019-09-21T11:04:00Z" w:initials="RR">
    <w:p w14:paraId="1281AFFC" w14:textId="744ADFA9" w:rsidR="00123E1B" w:rsidRDefault="00123E1B">
      <w:pPr>
        <w:pStyle w:val="CommentText"/>
      </w:pPr>
      <w:r>
        <w:rPr>
          <w:rStyle w:val="CommentReference"/>
        </w:rPr>
        <w:annotationRef/>
      </w:r>
      <w:r>
        <w:t>You don’t say much about browsing on willows – how did those data look??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522D7A" w15:done="0"/>
  <w15:commentEx w15:paraId="062B81D6" w15:done="0"/>
  <w15:commentEx w15:paraId="52A35C3C" w15:done="0"/>
  <w15:commentEx w15:paraId="204E47A3" w15:done="0"/>
  <w15:commentEx w15:paraId="18210D1E" w15:done="0"/>
  <w15:commentEx w15:paraId="4BEF7A4E" w15:done="0"/>
  <w15:commentEx w15:paraId="31A0E11C" w15:done="0"/>
  <w15:commentEx w15:paraId="7A115DC8" w15:done="0"/>
  <w15:commentEx w15:paraId="5C5B367A" w15:done="0"/>
  <w15:commentEx w15:paraId="68F189F0" w15:done="1"/>
  <w15:commentEx w15:paraId="187AAC63" w15:done="0"/>
  <w15:commentEx w15:paraId="16015496" w15:done="0"/>
  <w15:commentEx w15:paraId="10B51C36" w15:done="0"/>
  <w15:commentEx w15:paraId="47F4D255" w15:done="0"/>
  <w15:commentEx w15:paraId="612EF431" w15:done="0"/>
  <w15:commentEx w15:paraId="4A38A920" w15:done="1"/>
  <w15:commentEx w15:paraId="26BA76A3" w15:done="0"/>
  <w15:commentEx w15:paraId="23C110A4" w15:done="0"/>
  <w15:commentEx w15:paraId="3C3CCB1C" w15:done="0"/>
  <w15:commentEx w15:paraId="3F71E4D6" w15:done="0"/>
  <w15:commentEx w15:paraId="3A1792AA" w15:done="0"/>
  <w15:commentEx w15:paraId="27A78649" w15:done="0"/>
  <w15:commentEx w15:paraId="03DCC68B" w15:done="0"/>
  <w15:commentEx w15:paraId="50364CA6" w15:done="0"/>
  <w15:commentEx w15:paraId="38AE2E6F" w15:done="0"/>
  <w15:commentEx w15:paraId="1DC1C31D" w15:done="0"/>
  <w15:commentEx w15:paraId="387CFEAD" w15:done="1"/>
  <w15:commentEx w15:paraId="0FFCBAF1" w15:done="0"/>
  <w15:commentEx w15:paraId="7231F0E7" w15:done="0"/>
  <w15:commentEx w15:paraId="4E576E2B" w15:done="0"/>
  <w15:commentEx w15:paraId="11B8E964" w15:done="0"/>
  <w15:commentEx w15:paraId="04E86D83" w15:done="0"/>
  <w15:commentEx w15:paraId="62F68183" w15:done="0"/>
  <w15:commentEx w15:paraId="1327D864" w15:done="0"/>
  <w15:commentEx w15:paraId="16BA6C80" w15:done="0"/>
  <w15:commentEx w15:paraId="46DCDD08" w15:done="0"/>
  <w15:commentEx w15:paraId="24AB37F1" w15:done="0"/>
  <w15:commentEx w15:paraId="4F8E57B1" w15:done="0"/>
  <w15:commentEx w15:paraId="5F1705C8" w15:done="0"/>
  <w15:commentEx w15:paraId="77EA2B56" w15:done="0"/>
  <w15:commentEx w15:paraId="6779F9DB" w15:done="0"/>
  <w15:commentEx w15:paraId="3B74D44B" w15:done="0"/>
  <w15:commentEx w15:paraId="0C720750" w15:done="0"/>
  <w15:commentEx w15:paraId="3519DADD" w15:done="0"/>
  <w15:commentEx w15:paraId="3F53A575" w15:done="0"/>
  <w15:commentEx w15:paraId="25A6ED3A" w15:done="0"/>
  <w15:commentEx w15:paraId="322AE409" w15:done="0"/>
  <w15:commentEx w15:paraId="5AB19C77" w15:done="0"/>
  <w15:commentEx w15:paraId="4E86C14B" w15:done="0"/>
  <w15:commentEx w15:paraId="228F08F4" w15:done="0"/>
  <w15:commentEx w15:paraId="7361EA32" w15:done="0"/>
  <w15:commentEx w15:paraId="1255384F" w15:done="0"/>
  <w15:commentEx w15:paraId="5F93B711" w15:done="0"/>
  <w15:commentEx w15:paraId="1281AF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D2612" w16cex:dateUtc="2023-04-21T19:11:00Z"/>
  <w16cex:commentExtensible w16cex:durableId="280DC586" w16cex:dateUtc="2023-05-16T13:04:00Z"/>
  <w16cex:commentExtensible w16cex:durableId="280DC6B0" w16cex:dateUtc="2023-05-16T1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522D7A" w16cid:durableId="20DFF938"/>
  <w16cid:commentId w16cid:paraId="062B81D6" w16cid:durableId="212348C6"/>
  <w16cid:commentId w16cid:paraId="52A35C3C" w16cid:durableId="280DC139"/>
  <w16cid:commentId w16cid:paraId="204E47A3" w16cid:durableId="21234CD6"/>
  <w16cid:commentId w16cid:paraId="18210D1E" w16cid:durableId="21234C6E"/>
  <w16cid:commentId w16cid:paraId="4BEF7A4E" w16cid:durableId="27ED2612"/>
  <w16cid:commentId w16cid:paraId="31A0E11C" w16cid:durableId="21235BDF"/>
  <w16cid:commentId w16cid:paraId="7A115DC8" w16cid:durableId="21235C6F"/>
  <w16cid:commentId w16cid:paraId="5C5B367A" w16cid:durableId="212DDB3B"/>
  <w16cid:commentId w16cid:paraId="68F189F0" w16cid:durableId="212DDBEC"/>
  <w16cid:commentId w16cid:paraId="187AAC63" w16cid:durableId="21235D16"/>
  <w16cid:commentId w16cid:paraId="16015496" w16cid:durableId="21235E06"/>
  <w16cid:commentId w16cid:paraId="10B51C36" w16cid:durableId="21235DD9"/>
  <w16cid:commentId w16cid:paraId="47F4D255" w16cid:durableId="280DC586"/>
  <w16cid:commentId w16cid:paraId="612EF431" w16cid:durableId="21235F0F"/>
  <w16cid:commentId w16cid:paraId="4A38A920" w16cid:durableId="212DDF91"/>
  <w16cid:commentId w16cid:paraId="26BA76A3" w16cid:durableId="212DE015"/>
  <w16cid:commentId w16cid:paraId="23C110A4" w16cid:durableId="280DC6B0"/>
  <w16cid:commentId w16cid:paraId="3C3CCB1C" w16cid:durableId="212E1A6D"/>
  <w16cid:commentId w16cid:paraId="3F71E4D6" w16cid:durableId="212E1AE0"/>
  <w16cid:commentId w16cid:paraId="3A1792AA" w16cid:durableId="212E1BAA"/>
  <w16cid:commentId w16cid:paraId="27A78649" w16cid:durableId="21234D5C"/>
  <w16cid:commentId w16cid:paraId="03DCC68B" w16cid:durableId="212F26ED"/>
  <w16cid:commentId w16cid:paraId="50364CA6" w16cid:durableId="21235A55"/>
  <w16cid:commentId w16cid:paraId="38AE2E6F" w16cid:durableId="21234E5F"/>
  <w16cid:commentId w16cid:paraId="1DC1C31D" w16cid:durableId="212F290C"/>
  <w16cid:commentId w16cid:paraId="387CFEAD" w16cid:durableId="21306F7F"/>
  <w16cid:commentId w16cid:paraId="0FFCBAF1" w16cid:durableId="21234F40"/>
  <w16cid:commentId w16cid:paraId="7231F0E7" w16cid:durableId="21234F8B"/>
  <w16cid:commentId w16cid:paraId="4E576E2B" w16cid:durableId="2130704B"/>
  <w16cid:commentId w16cid:paraId="11B8E964" w16cid:durableId="27ED17FB"/>
  <w16cid:commentId w16cid:paraId="04E86D83" w16cid:durableId="27ED185E"/>
  <w16cid:commentId w16cid:paraId="62F68183" w16cid:durableId="2130721A"/>
  <w16cid:commentId w16cid:paraId="1327D864" w16cid:durableId="27ED188C"/>
  <w16cid:commentId w16cid:paraId="16BA6C80" w16cid:durableId="213077B8"/>
  <w16cid:commentId w16cid:paraId="46DCDD08" w16cid:durableId="21307834"/>
  <w16cid:commentId w16cid:paraId="24AB37F1" w16cid:durableId="2130784C"/>
  <w16cid:commentId w16cid:paraId="4F8E57B1" w16cid:durableId="2130759E"/>
  <w16cid:commentId w16cid:paraId="5F1705C8" w16cid:durableId="27ED1AF3"/>
  <w16cid:commentId w16cid:paraId="77EA2B56" w16cid:durableId="212356F5"/>
  <w16cid:commentId w16cid:paraId="6779F9DB" w16cid:durableId="212357BC"/>
  <w16cid:commentId w16cid:paraId="3B74D44B" w16cid:durableId="2123587B"/>
  <w16cid:commentId w16cid:paraId="0C720750" w16cid:durableId="21235843"/>
  <w16cid:commentId w16cid:paraId="3519DADD" w16cid:durableId="21307C0D"/>
  <w16cid:commentId w16cid:paraId="3F53A575" w16cid:durableId="21307D6E"/>
  <w16cid:commentId w16cid:paraId="25A6ED3A" w16cid:durableId="21235990"/>
  <w16cid:commentId w16cid:paraId="322AE409" w16cid:durableId="21307E1D"/>
  <w16cid:commentId w16cid:paraId="5AB19C77" w16cid:durableId="212359AE"/>
  <w16cid:commentId w16cid:paraId="4E86C14B" w16cid:durableId="21307FBB"/>
  <w16cid:commentId w16cid:paraId="228F08F4" w16cid:durableId="21308004"/>
  <w16cid:commentId w16cid:paraId="7361EA32" w16cid:durableId="212359E3"/>
  <w16cid:commentId w16cid:paraId="1255384F" w16cid:durableId="21308072"/>
  <w16cid:commentId w16cid:paraId="5F93B711" w16cid:durableId="213081AD"/>
  <w16cid:commentId w16cid:paraId="1281AFFC" w16cid:durableId="213082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34F81" w14:textId="77777777" w:rsidR="000C090C" w:rsidRDefault="000C090C" w:rsidP="00B702ED">
      <w:r>
        <w:separator/>
      </w:r>
    </w:p>
  </w:endnote>
  <w:endnote w:type="continuationSeparator" w:id="0">
    <w:p w14:paraId="79FC6CFD" w14:textId="77777777" w:rsidR="000C090C" w:rsidRDefault="000C090C" w:rsidP="00B702ED">
      <w:r>
        <w:continuationSeparator/>
      </w:r>
    </w:p>
  </w:endnote>
  <w:endnote w:type="continuationNotice" w:id="1">
    <w:p w14:paraId="43A0480B" w14:textId="77777777" w:rsidR="000C090C" w:rsidRDefault="000C09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dobe Garamond Pro">
    <w:altName w:val="Garamond"/>
    <w:panose1 w:val="020B0604020202020204"/>
    <w:charset w:val="4D"/>
    <w:family w:val="roman"/>
    <w:pitch w:val="variable"/>
    <w:sig w:usb0="00000007" w:usb1="00000001" w:usb2="00000000" w:usb3="00000000" w:csb0="00000093" w:csb1="00000000"/>
  </w:font>
  <w:font w:name="PalatinoLinotype-Roman">
    <w:altName w:val="Yu Gothic"/>
    <w:panose1 w:val="020B0604020202020204"/>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8166478"/>
      <w:docPartObj>
        <w:docPartGallery w:val="Page Numbers (Bottom of Page)"/>
        <w:docPartUnique/>
      </w:docPartObj>
    </w:sdtPr>
    <w:sdtContent>
      <w:p w14:paraId="76E437D9" w14:textId="1B8CE61B"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D3F829" w14:textId="77777777" w:rsidR="000F03B3" w:rsidRDefault="000F03B3" w:rsidP="00B702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2513727"/>
      <w:docPartObj>
        <w:docPartGallery w:val="Page Numbers (Bottom of Page)"/>
        <w:docPartUnique/>
      </w:docPartObj>
    </w:sdtPr>
    <w:sdtContent>
      <w:p w14:paraId="33ABDDFD" w14:textId="55CACFF3"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34DA3EE6" w14:textId="77777777" w:rsidR="000F03B3" w:rsidRDefault="000F03B3" w:rsidP="00B702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9A637" w14:textId="77777777" w:rsidR="000C090C" w:rsidRDefault="000C090C" w:rsidP="00B702ED">
      <w:r>
        <w:separator/>
      </w:r>
    </w:p>
  </w:footnote>
  <w:footnote w:type="continuationSeparator" w:id="0">
    <w:p w14:paraId="7BB0234F" w14:textId="77777777" w:rsidR="000C090C" w:rsidRDefault="000C090C" w:rsidP="00B702ED">
      <w:r>
        <w:continuationSeparator/>
      </w:r>
    </w:p>
  </w:footnote>
  <w:footnote w:type="continuationNotice" w:id="1">
    <w:p w14:paraId="64418983" w14:textId="77777777" w:rsidR="000C090C" w:rsidRDefault="000C090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87653" w14:textId="77777777" w:rsidR="009B74E9" w:rsidRDefault="009B74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A0D"/>
    <w:multiLevelType w:val="hybridMultilevel"/>
    <w:tmpl w:val="BC800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D2213"/>
    <w:multiLevelType w:val="hybridMultilevel"/>
    <w:tmpl w:val="E1A87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66F81"/>
    <w:multiLevelType w:val="hybridMultilevel"/>
    <w:tmpl w:val="0666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F052D"/>
    <w:multiLevelType w:val="hybridMultilevel"/>
    <w:tmpl w:val="FE965034"/>
    <w:lvl w:ilvl="0" w:tplc="C6D8E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C5E41"/>
    <w:multiLevelType w:val="hybridMultilevel"/>
    <w:tmpl w:val="35044B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B13C3"/>
    <w:multiLevelType w:val="hybridMultilevel"/>
    <w:tmpl w:val="91C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36355"/>
    <w:multiLevelType w:val="hybridMultilevel"/>
    <w:tmpl w:val="16AE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70EFF"/>
    <w:multiLevelType w:val="multilevel"/>
    <w:tmpl w:val="F9A4977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3391864"/>
    <w:multiLevelType w:val="hybridMultilevel"/>
    <w:tmpl w:val="C22A5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23130"/>
    <w:multiLevelType w:val="hybridMultilevel"/>
    <w:tmpl w:val="CE2C22A6"/>
    <w:lvl w:ilvl="0" w:tplc="1CA65AFC">
      <w:start w:val="1"/>
      <w:numFmt w:val="decimal"/>
      <w:lvlText w:val="%1)"/>
      <w:lvlJc w:val="left"/>
      <w:pPr>
        <w:ind w:left="360" w:hanging="360"/>
      </w:pPr>
      <w:rPr>
        <w:rFonts w:hint="default"/>
        <w:b/>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B104D"/>
    <w:multiLevelType w:val="hybridMultilevel"/>
    <w:tmpl w:val="17821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696E"/>
    <w:multiLevelType w:val="hybridMultilevel"/>
    <w:tmpl w:val="CE88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D1BAB"/>
    <w:multiLevelType w:val="hybridMultilevel"/>
    <w:tmpl w:val="419C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F49A2"/>
    <w:multiLevelType w:val="hybridMultilevel"/>
    <w:tmpl w:val="FE965034"/>
    <w:lvl w:ilvl="0" w:tplc="C6D8E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1573E1"/>
    <w:multiLevelType w:val="hybridMultilevel"/>
    <w:tmpl w:val="F6BC2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30D9E"/>
    <w:multiLevelType w:val="hybridMultilevel"/>
    <w:tmpl w:val="DBCE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74743"/>
    <w:multiLevelType w:val="hybridMultilevel"/>
    <w:tmpl w:val="372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20669"/>
    <w:multiLevelType w:val="hybridMultilevel"/>
    <w:tmpl w:val="D85E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D77F7"/>
    <w:multiLevelType w:val="hybridMultilevel"/>
    <w:tmpl w:val="1B4E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C7CBD"/>
    <w:multiLevelType w:val="hybridMultilevel"/>
    <w:tmpl w:val="7D9A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05BBC"/>
    <w:multiLevelType w:val="multilevel"/>
    <w:tmpl w:val="015EC6E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09476F1"/>
    <w:multiLevelType w:val="hybridMultilevel"/>
    <w:tmpl w:val="F0DE1CBE"/>
    <w:lvl w:ilvl="0" w:tplc="519081B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C7C0C"/>
    <w:multiLevelType w:val="hybridMultilevel"/>
    <w:tmpl w:val="33A8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8A5069"/>
    <w:multiLevelType w:val="hybridMultilevel"/>
    <w:tmpl w:val="04A2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43194"/>
    <w:multiLevelType w:val="hybridMultilevel"/>
    <w:tmpl w:val="82FC9A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9A3C78"/>
    <w:multiLevelType w:val="hybridMultilevel"/>
    <w:tmpl w:val="A43A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4130F"/>
    <w:multiLevelType w:val="hybridMultilevel"/>
    <w:tmpl w:val="74EE6DE0"/>
    <w:lvl w:ilvl="0" w:tplc="0AACD184">
      <w:start w:val="300"/>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D16D8"/>
    <w:multiLevelType w:val="hybridMultilevel"/>
    <w:tmpl w:val="740C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31894"/>
    <w:multiLevelType w:val="hybridMultilevel"/>
    <w:tmpl w:val="E5B8549C"/>
    <w:lvl w:ilvl="0" w:tplc="7A5A35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5E80901"/>
    <w:multiLevelType w:val="hybridMultilevel"/>
    <w:tmpl w:val="8C16C7EE"/>
    <w:lvl w:ilvl="0" w:tplc="56BE2CD0">
      <w:start w:val="112"/>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6655A85"/>
    <w:multiLevelType w:val="hybridMultilevel"/>
    <w:tmpl w:val="ECE8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663B7F"/>
    <w:multiLevelType w:val="hybridMultilevel"/>
    <w:tmpl w:val="7FF8A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041643">
    <w:abstractNumId w:val="29"/>
  </w:num>
  <w:num w:numId="2" w16cid:durableId="1496799304">
    <w:abstractNumId w:val="15"/>
  </w:num>
  <w:num w:numId="3" w16cid:durableId="1147090612">
    <w:abstractNumId w:val="27"/>
  </w:num>
  <w:num w:numId="4" w16cid:durableId="1150973968">
    <w:abstractNumId w:val="11"/>
  </w:num>
  <w:num w:numId="5" w16cid:durableId="1555703422">
    <w:abstractNumId w:val="28"/>
  </w:num>
  <w:num w:numId="6" w16cid:durableId="1656564732">
    <w:abstractNumId w:val="9"/>
  </w:num>
  <w:num w:numId="7" w16cid:durableId="1698969780">
    <w:abstractNumId w:val="17"/>
  </w:num>
  <w:num w:numId="8" w16cid:durableId="1223440860">
    <w:abstractNumId w:val="3"/>
  </w:num>
  <w:num w:numId="9" w16cid:durableId="1631013969">
    <w:abstractNumId w:val="13"/>
  </w:num>
  <w:num w:numId="10" w16cid:durableId="352339588">
    <w:abstractNumId w:val="12"/>
  </w:num>
  <w:num w:numId="11" w16cid:durableId="1222401374">
    <w:abstractNumId w:val="19"/>
  </w:num>
  <w:num w:numId="12" w16cid:durableId="1912999499">
    <w:abstractNumId w:val="10"/>
  </w:num>
  <w:num w:numId="13" w16cid:durableId="1126848727">
    <w:abstractNumId w:val="5"/>
  </w:num>
  <w:num w:numId="14" w16cid:durableId="236018739">
    <w:abstractNumId w:val="22"/>
  </w:num>
  <w:num w:numId="15" w16cid:durableId="1820997910">
    <w:abstractNumId w:val="7"/>
  </w:num>
  <w:num w:numId="16" w16cid:durableId="287007577">
    <w:abstractNumId w:val="16"/>
  </w:num>
  <w:num w:numId="17" w16cid:durableId="1055815940">
    <w:abstractNumId w:val="23"/>
  </w:num>
  <w:num w:numId="18" w16cid:durableId="410811362">
    <w:abstractNumId w:val="31"/>
  </w:num>
  <w:num w:numId="19" w16cid:durableId="1361784198">
    <w:abstractNumId w:val="21"/>
  </w:num>
  <w:num w:numId="20" w16cid:durableId="1825974406">
    <w:abstractNumId w:val="14"/>
  </w:num>
  <w:num w:numId="21" w16cid:durableId="1250121249">
    <w:abstractNumId w:val="25"/>
  </w:num>
  <w:num w:numId="22" w16cid:durableId="1077434205">
    <w:abstractNumId w:val="8"/>
  </w:num>
  <w:num w:numId="23" w16cid:durableId="203641203">
    <w:abstractNumId w:val="18"/>
  </w:num>
  <w:num w:numId="24" w16cid:durableId="940573255">
    <w:abstractNumId w:val="6"/>
  </w:num>
  <w:num w:numId="25" w16cid:durableId="1468935523">
    <w:abstractNumId w:val="1"/>
  </w:num>
  <w:num w:numId="26" w16cid:durableId="1451364375">
    <w:abstractNumId w:val="2"/>
  </w:num>
  <w:num w:numId="27" w16cid:durableId="302663644">
    <w:abstractNumId w:val="24"/>
  </w:num>
  <w:num w:numId="28" w16cid:durableId="1289895016">
    <w:abstractNumId w:val="30"/>
  </w:num>
  <w:num w:numId="29" w16cid:durableId="366758773">
    <w:abstractNumId w:val="4"/>
  </w:num>
  <w:num w:numId="30" w16cid:durableId="756899414">
    <w:abstractNumId w:val="0"/>
  </w:num>
  <w:num w:numId="31" w16cid:durableId="1831367597">
    <w:abstractNumId w:val="20"/>
  </w:num>
  <w:num w:numId="32" w16cid:durableId="174175755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Jill Johnstone">
    <w15:presenceInfo w15:providerId="Windows Live" w15:userId="d6957fe162588601"/>
  </w15:person>
  <w15:person w15:author="Roger Ruess">
    <w15:presenceInfo w15:providerId="None" w15:userId="Roger Rue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7C8"/>
    <w:rsid w:val="00001398"/>
    <w:rsid w:val="00003337"/>
    <w:rsid w:val="00011FA0"/>
    <w:rsid w:val="000145C8"/>
    <w:rsid w:val="000172A1"/>
    <w:rsid w:val="000559D2"/>
    <w:rsid w:val="00064068"/>
    <w:rsid w:val="00073173"/>
    <w:rsid w:val="00077253"/>
    <w:rsid w:val="00080A7C"/>
    <w:rsid w:val="00082445"/>
    <w:rsid w:val="00083FEE"/>
    <w:rsid w:val="00087CBD"/>
    <w:rsid w:val="00091282"/>
    <w:rsid w:val="000B043D"/>
    <w:rsid w:val="000B1AFC"/>
    <w:rsid w:val="000C090C"/>
    <w:rsid w:val="000C5061"/>
    <w:rsid w:val="000E2FBA"/>
    <w:rsid w:val="000E67F7"/>
    <w:rsid w:val="000F03B3"/>
    <w:rsid w:val="000F4300"/>
    <w:rsid w:val="000F61F6"/>
    <w:rsid w:val="000F6F66"/>
    <w:rsid w:val="0012215F"/>
    <w:rsid w:val="00122E33"/>
    <w:rsid w:val="00123A28"/>
    <w:rsid w:val="00123E1B"/>
    <w:rsid w:val="001249AC"/>
    <w:rsid w:val="0013192E"/>
    <w:rsid w:val="00132943"/>
    <w:rsid w:val="00132DCA"/>
    <w:rsid w:val="0013363F"/>
    <w:rsid w:val="00147F4E"/>
    <w:rsid w:val="0015659D"/>
    <w:rsid w:val="00156D4E"/>
    <w:rsid w:val="00157E1F"/>
    <w:rsid w:val="00160327"/>
    <w:rsid w:val="00170700"/>
    <w:rsid w:val="0019002E"/>
    <w:rsid w:val="001B4233"/>
    <w:rsid w:val="001C04D5"/>
    <w:rsid w:val="001C430D"/>
    <w:rsid w:val="001C4DAA"/>
    <w:rsid w:val="001D27B7"/>
    <w:rsid w:val="001D3C92"/>
    <w:rsid w:val="001D6C93"/>
    <w:rsid w:val="001E1E20"/>
    <w:rsid w:val="001F0F1E"/>
    <w:rsid w:val="001F6FD5"/>
    <w:rsid w:val="002019E7"/>
    <w:rsid w:val="00216297"/>
    <w:rsid w:val="0021734D"/>
    <w:rsid w:val="00225315"/>
    <w:rsid w:val="00231541"/>
    <w:rsid w:val="00242495"/>
    <w:rsid w:val="00242B19"/>
    <w:rsid w:val="002476D0"/>
    <w:rsid w:val="002526A7"/>
    <w:rsid w:val="002579D0"/>
    <w:rsid w:val="00272A45"/>
    <w:rsid w:val="002768EC"/>
    <w:rsid w:val="00277147"/>
    <w:rsid w:val="00281BC7"/>
    <w:rsid w:val="002860BE"/>
    <w:rsid w:val="00292A92"/>
    <w:rsid w:val="002951BF"/>
    <w:rsid w:val="00296FAD"/>
    <w:rsid w:val="002976EC"/>
    <w:rsid w:val="002A1EB1"/>
    <w:rsid w:val="002A1ED7"/>
    <w:rsid w:val="002A30FD"/>
    <w:rsid w:val="002A5086"/>
    <w:rsid w:val="002B4C7C"/>
    <w:rsid w:val="002B4E2E"/>
    <w:rsid w:val="002D1C94"/>
    <w:rsid w:val="002D2C9C"/>
    <w:rsid w:val="002D45B9"/>
    <w:rsid w:val="002E1416"/>
    <w:rsid w:val="002E4CF9"/>
    <w:rsid w:val="002E4F2C"/>
    <w:rsid w:val="002E71BB"/>
    <w:rsid w:val="002F5F6F"/>
    <w:rsid w:val="002F705D"/>
    <w:rsid w:val="0030414A"/>
    <w:rsid w:val="0030448D"/>
    <w:rsid w:val="003145E8"/>
    <w:rsid w:val="00320511"/>
    <w:rsid w:val="003240F0"/>
    <w:rsid w:val="00324DEA"/>
    <w:rsid w:val="0032568F"/>
    <w:rsid w:val="00326610"/>
    <w:rsid w:val="00331A03"/>
    <w:rsid w:val="00340394"/>
    <w:rsid w:val="003413E3"/>
    <w:rsid w:val="00367A3B"/>
    <w:rsid w:val="00373B5C"/>
    <w:rsid w:val="003919D0"/>
    <w:rsid w:val="00392AF6"/>
    <w:rsid w:val="00393F1A"/>
    <w:rsid w:val="00394D36"/>
    <w:rsid w:val="003A5EFC"/>
    <w:rsid w:val="003B3316"/>
    <w:rsid w:val="003C1117"/>
    <w:rsid w:val="003C3062"/>
    <w:rsid w:val="003C67DD"/>
    <w:rsid w:val="003D0F93"/>
    <w:rsid w:val="003E07ED"/>
    <w:rsid w:val="00431C23"/>
    <w:rsid w:val="00432090"/>
    <w:rsid w:val="00437DAA"/>
    <w:rsid w:val="004411B6"/>
    <w:rsid w:val="0044688F"/>
    <w:rsid w:val="00447C9F"/>
    <w:rsid w:val="00453927"/>
    <w:rsid w:val="0046230D"/>
    <w:rsid w:val="004679A7"/>
    <w:rsid w:val="004709DF"/>
    <w:rsid w:val="00481639"/>
    <w:rsid w:val="004818D1"/>
    <w:rsid w:val="004A0859"/>
    <w:rsid w:val="004A0B1C"/>
    <w:rsid w:val="004B09EF"/>
    <w:rsid w:val="004B437B"/>
    <w:rsid w:val="004B7152"/>
    <w:rsid w:val="004C2E8B"/>
    <w:rsid w:val="004D4B99"/>
    <w:rsid w:val="004E27B3"/>
    <w:rsid w:val="004E2FBB"/>
    <w:rsid w:val="004E383A"/>
    <w:rsid w:val="004E48B9"/>
    <w:rsid w:val="00502848"/>
    <w:rsid w:val="00503438"/>
    <w:rsid w:val="0050535D"/>
    <w:rsid w:val="0050765A"/>
    <w:rsid w:val="005174B5"/>
    <w:rsid w:val="005247AB"/>
    <w:rsid w:val="00535CEB"/>
    <w:rsid w:val="00547926"/>
    <w:rsid w:val="00550B68"/>
    <w:rsid w:val="005742E2"/>
    <w:rsid w:val="00590A35"/>
    <w:rsid w:val="00594C7A"/>
    <w:rsid w:val="005A1AB7"/>
    <w:rsid w:val="005A3439"/>
    <w:rsid w:val="005B2A12"/>
    <w:rsid w:val="005B315D"/>
    <w:rsid w:val="005C5CAC"/>
    <w:rsid w:val="005C7838"/>
    <w:rsid w:val="005D190F"/>
    <w:rsid w:val="005E78A8"/>
    <w:rsid w:val="005F6C79"/>
    <w:rsid w:val="005F75B3"/>
    <w:rsid w:val="00607143"/>
    <w:rsid w:val="00610D19"/>
    <w:rsid w:val="00610E38"/>
    <w:rsid w:val="0061303B"/>
    <w:rsid w:val="00616BB5"/>
    <w:rsid w:val="00617677"/>
    <w:rsid w:val="00617D40"/>
    <w:rsid w:val="00626EDC"/>
    <w:rsid w:val="00627729"/>
    <w:rsid w:val="006307AA"/>
    <w:rsid w:val="006365FA"/>
    <w:rsid w:val="00661963"/>
    <w:rsid w:val="00662D05"/>
    <w:rsid w:val="00665BDA"/>
    <w:rsid w:val="00670EBB"/>
    <w:rsid w:val="006777B7"/>
    <w:rsid w:val="00680998"/>
    <w:rsid w:val="00684CC2"/>
    <w:rsid w:val="006961FA"/>
    <w:rsid w:val="0069715F"/>
    <w:rsid w:val="006A12F3"/>
    <w:rsid w:val="006A1EA7"/>
    <w:rsid w:val="006A2A47"/>
    <w:rsid w:val="006A5FF3"/>
    <w:rsid w:val="006B239C"/>
    <w:rsid w:val="006C686A"/>
    <w:rsid w:val="006D1359"/>
    <w:rsid w:val="006E605F"/>
    <w:rsid w:val="00700507"/>
    <w:rsid w:val="00700E5C"/>
    <w:rsid w:val="00701B3D"/>
    <w:rsid w:val="00702F82"/>
    <w:rsid w:val="00711DC4"/>
    <w:rsid w:val="00713706"/>
    <w:rsid w:val="00741183"/>
    <w:rsid w:val="00743526"/>
    <w:rsid w:val="00743699"/>
    <w:rsid w:val="0074503D"/>
    <w:rsid w:val="007466DF"/>
    <w:rsid w:val="007529F2"/>
    <w:rsid w:val="00757798"/>
    <w:rsid w:val="00762CBA"/>
    <w:rsid w:val="00765871"/>
    <w:rsid w:val="007760D2"/>
    <w:rsid w:val="0077784B"/>
    <w:rsid w:val="00783E3E"/>
    <w:rsid w:val="00783EAB"/>
    <w:rsid w:val="00784D97"/>
    <w:rsid w:val="00784DF3"/>
    <w:rsid w:val="007879FE"/>
    <w:rsid w:val="00791800"/>
    <w:rsid w:val="00795F85"/>
    <w:rsid w:val="00796A5C"/>
    <w:rsid w:val="007A11B9"/>
    <w:rsid w:val="007A3039"/>
    <w:rsid w:val="007A45FE"/>
    <w:rsid w:val="007A6D8D"/>
    <w:rsid w:val="007B1118"/>
    <w:rsid w:val="007B111E"/>
    <w:rsid w:val="007B1A61"/>
    <w:rsid w:val="007B3B92"/>
    <w:rsid w:val="007C0358"/>
    <w:rsid w:val="007C08A6"/>
    <w:rsid w:val="007C1747"/>
    <w:rsid w:val="007C4595"/>
    <w:rsid w:val="007C5C6D"/>
    <w:rsid w:val="007D0C7C"/>
    <w:rsid w:val="007D1D5D"/>
    <w:rsid w:val="007D2A80"/>
    <w:rsid w:val="007D3FAD"/>
    <w:rsid w:val="007D65DE"/>
    <w:rsid w:val="007E1441"/>
    <w:rsid w:val="007F1A80"/>
    <w:rsid w:val="007F393F"/>
    <w:rsid w:val="00801DB1"/>
    <w:rsid w:val="00825280"/>
    <w:rsid w:val="008258C5"/>
    <w:rsid w:val="00834028"/>
    <w:rsid w:val="00835DBB"/>
    <w:rsid w:val="00851F43"/>
    <w:rsid w:val="00860AE1"/>
    <w:rsid w:val="00860BCF"/>
    <w:rsid w:val="008701E6"/>
    <w:rsid w:val="00870350"/>
    <w:rsid w:val="008722AE"/>
    <w:rsid w:val="00875C8F"/>
    <w:rsid w:val="008767C8"/>
    <w:rsid w:val="00880C98"/>
    <w:rsid w:val="00883ACF"/>
    <w:rsid w:val="00892595"/>
    <w:rsid w:val="008A03E4"/>
    <w:rsid w:val="008A1E11"/>
    <w:rsid w:val="008A2304"/>
    <w:rsid w:val="008A4431"/>
    <w:rsid w:val="008A53E2"/>
    <w:rsid w:val="008A5907"/>
    <w:rsid w:val="008A5D1C"/>
    <w:rsid w:val="008B2B91"/>
    <w:rsid w:val="008B697A"/>
    <w:rsid w:val="008C75AD"/>
    <w:rsid w:val="008E0044"/>
    <w:rsid w:val="008E3D3E"/>
    <w:rsid w:val="008E45B8"/>
    <w:rsid w:val="008E6440"/>
    <w:rsid w:val="008F45F2"/>
    <w:rsid w:val="00905DEE"/>
    <w:rsid w:val="00927A54"/>
    <w:rsid w:val="009336E9"/>
    <w:rsid w:val="00942D93"/>
    <w:rsid w:val="009465F5"/>
    <w:rsid w:val="00953C76"/>
    <w:rsid w:val="0095489D"/>
    <w:rsid w:val="009556A6"/>
    <w:rsid w:val="009637EC"/>
    <w:rsid w:val="00963BCB"/>
    <w:rsid w:val="00970905"/>
    <w:rsid w:val="00972F68"/>
    <w:rsid w:val="00987775"/>
    <w:rsid w:val="00995406"/>
    <w:rsid w:val="009B138D"/>
    <w:rsid w:val="009B16A8"/>
    <w:rsid w:val="009B56C0"/>
    <w:rsid w:val="009B74E9"/>
    <w:rsid w:val="009C3A6D"/>
    <w:rsid w:val="009E7BE8"/>
    <w:rsid w:val="009F0944"/>
    <w:rsid w:val="009F40B9"/>
    <w:rsid w:val="009F48CD"/>
    <w:rsid w:val="009F78AE"/>
    <w:rsid w:val="009F7A7A"/>
    <w:rsid w:val="00A013CF"/>
    <w:rsid w:val="00A05504"/>
    <w:rsid w:val="00A161F7"/>
    <w:rsid w:val="00A17607"/>
    <w:rsid w:val="00A21D91"/>
    <w:rsid w:val="00A25C97"/>
    <w:rsid w:val="00A36A94"/>
    <w:rsid w:val="00A40264"/>
    <w:rsid w:val="00A50F54"/>
    <w:rsid w:val="00A523D2"/>
    <w:rsid w:val="00A561E2"/>
    <w:rsid w:val="00A619DB"/>
    <w:rsid w:val="00A65F4E"/>
    <w:rsid w:val="00A71F45"/>
    <w:rsid w:val="00A91928"/>
    <w:rsid w:val="00A94176"/>
    <w:rsid w:val="00A945A3"/>
    <w:rsid w:val="00AA1E6A"/>
    <w:rsid w:val="00AB66E2"/>
    <w:rsid w:val="00AC56D6"/>
    <w:rsid w:val="00AC7E07"/>
    <w:rsid w:val="00AF61B4"/>
    <w:rsid w:val="00B07085"/>
    <w:rsid w:val="00B23BFA"/>
    <w:rsid w:val="00B251A3"/>
    <w:rsid w:val="00B261C2"/>
    <w:rsid w:val="00B363AD"/>
    <w:rsid w:val="00B44A67"/>
    <w:rsid w:val="00B54E83"/>
    <w:rsid w:val="00B55879"/>
    <w:rsid w:val="00B63686"/>
    <w:rsid w:val="00B65B42"/>
    <w:rsid w:val="00B702ED"/>
    <w:rsid w:val="00B721D0"/>
    <w:rsid w:val="00B76900"/>
    <w:rsid w:val="00B77AC0"/>
    <w:rsid w:val="00B8250E"/>
    <w:rsid w:val="00B858FC"/>
    <w:rsid w:val="00B96F0A"/>
    <w:rsid w:val="00B97E8C"/>
    <w:rsid w:val="00BA61D5"/>
    <w:rsid w:val="00BB40B1"/>
    <w:rsid w:val="00BB55B2"/>
    <w:rsid w:val="00BC13E1"/>
    <w:rsid w:val="00BD5801"/>
    <w:rsid w:val="00BE54DA"/>
    <w:rsid w:val="00BE5A6F"/>
    <w:rsid w:val="00BE5E1B"/>
    <w:rsid w:val="00BF0DFB"/>
    <w:rsid w:val="00C10535"/>
    <w:rsid w:val="00C13F07"/>
    <w:rsid w:val="00C152FD"/>
    <w:rsid w:val="00C259FE"/>
    <w:rsid w:val="00C3379A"/>
    <w:rsid w:val="00C416F7"/>
    <w:rsid w:val="00C44164"/>
    <w:rsid w:val="00C5335C"/>
    <w:rsid w:val="00C620AD"/>
    <w:rsid w:val="00C7021B"/>
    <w:rsid w:val="00C73364"/>
    <w:rsid w:val="00C762B6"/>
    <w:rsid w:val="00C864FE"/>
    <w:rsid w:val="00C87028"/>
    <w:rsid w:val="00C9057B"/>
    <w:rsid w:val="00C928EE"/>
    <w:rsid w:val="00C9678D"/>
    <w:rsid w:val="00CA5F08"/>
    <w:rsid w:val="00CB339D"/>
    <w:rsid w:val="00CB3603"/>
    <w:rsid w:val="00CD2368"/>
    <w:rsid w:val="00CD2CF9"/>
    <w:rsid w:val="00CE3130"/>
    <w:rsid w:val="00CF06FE"/>
    <w:rsid w:val="00CF1555"/>
    <w:rsid w:val="00CF230D"/>
    <w:rsid w:val="00D14F7F"/>
    <w:rsid w:val="00D17FA4"/>
    <w:rsid w:val="00D23680"/>
    <w:rsid w:val="00D23D47"/>
    <w:rsid w:val="00D255CC"/>
    <w:rsid w:val="00D27F06"/>
    <w:rsid w:val="00D4047B"/>
    <w:rsid w:val="00D43764"/>
    <w:rsid w:val="00D5243E"/>
    <w:rsid w:val="00D54B4B"/>
    <w:rsid w:val="00D572EB"/>
    <w:rsid w:val="00D62DEE"/>
    <w:rsid w:val="00D637AE"/>
    <w:rsid w:val="00D63A0F"/>
    <w:rsid w:val="00D677F0"/>
    <w:rsid w:val="00D7479A"/>
    <w:rsid w:val="00D80E4E"/>
    <w:rsid w:val="00D81205"/>
    <w:rsid w:val="00D84677"/>
    <w:rsid w:val="00D90133"/>
    <w:rsid w:val="00DA0CCE"/>
    <w:rsid w:val="00DA519D"/>
    <w:rsid w:val="00DC300E"/>
    <w:rsid w:val="00DD118A"/>
    <w:rsid w:val="00DD5B71"/>
    <w:rsid w:val="00DD7685"/>
    <w:rsid w:val="00DE2925"/>
    <w:rsid w:val="00DF0FF1"/>
    <w:rsid w:val="00DF25B1"/>
    <w:rsid w:val="00DF63DE"/>
    <w:rsid w:val="00E054B8"/>
    <w:rsid w:val="00E117AD"/>
    <w:rsid w:val="00E122EC"/>
    <w:rsid w:val="00E249BC"/>
    <w:rsid w:val="00E25636"/>
    <w:rsid w:val="00E25713"/>
    <w:rsid w:val="00E30D47"/>
    <w:rsid w:val="00E36465"/>
    <w:rsid w:val="00E36D20"/>
    <w:rsid w:val="00E424A0"/>
    <w:rsid w:val="00E45EC1"/>
    <w:rsid w:val="00E51A1E"/>
    <w:rsid w:val="00E567B1"/>
    <w:rsid w:val="00E610D2"/>
    <w:rsid w:val="00E94A19"/>
    <w:rsid w:val="00EB72FB"/>
    <w:rsid w:val="00EC0CB3"/>
    <w:rsid w:val="00EC3806"/>
    <w:rsid w:val="00ED1C0F"/>
    <w:rsid w:val="00EF1DC8"/>
    <w:rsid w:val="00EF2EBE"/>
    <w:rsid w:val="00EF3CED"/>
    <w:rsid w:val="00EF3DFF"/>
    <w:rsid w:val="00F0077C"/>
    <w:rsid w:val="00F02880"/>
    <w:rsid w:val="00F035A1"/>
    <w:rsid w:val="00F03869"/>
    <w:rsid w:val="00F13C0B"/>
    <w:rsid w:val="00F2062E"/>
    <w:rsid w:val="00F20B24"/>
    <w:rsid w:val="00F21EAA"/>
    <w:rsid w:val="00F26808"/>
    <w:rsid w:val="00F330AF"/>
    <w:rsid w:val="00F35F82"/>
    <w:rsid w:val="00F3636F"/>
    <w:rsid w:val="00F36D49"/>
    <w:rsid w:val="00F51BF4"/>
    <w:rsid w:val="00F52D22"/>
    <w:rsid w:val="00F6320A"/>
    <w:rsid w:val="00F73FBC"/>
    <w:rsid w:val="00F87C3D"/>
    <w:rsid w:val="00F92B69"/>
    <w:rsid w:val="00F97381"/>
    <w:rsid w:val="00FA3707"/>
    <w:rsid w:val="00FA65C4"/>
    <w:rsid w:val="00FA6CFD"/>
    <w:rsid w:val="00FB2309"/>
    <w:rsid w:val="00FB52AC"/>
    <w:rsid w:val="00FB5E74"/>
    <w:rsid w:val="00FB79D5"/>
    <w:rsid w:val="00FD42C8"/>
    <w:rsid w:val="00FD47C3"/>
    <w:rsid w:val="00FE040E"/>
    <w:rsid w:val="00FE43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290328"/>
  <w15:docId w15:val="{8F99876D-12DA-274D-9F32-A8E5251E0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2AE"/>
    <w:pPr>
      <w:spacing w:line="360" w:lineRule="auto"/>
    </w:pPr>
  </w:style>
  <w:style w:type="paragraph" w:styleId="Heading1">
    <w:name w:val="heading 1"/>
    <w:basedOn w:val="Normal"/>
    <w:next w:val="Normal"/>
    <w:link w:val="Heading1Char"/>
    <w:autoRedefine/>
    <w:uiPriority w:val="9"/>
    <w:qFormat/>
    <w:rsid w:val="008722AE"/>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95489D"/>
    <w:pPr>
      <w:keepNext/>
      <w:keepLines/>
      <w:outlineLvl w:val="1"/>
    </w:pPr>
    <w:rPr>
      <w:rFonts w:eastAsiaTheme="majorEastAsia" w:cstheme="majorBidi"/>
      <w:b/>
      <w:i/>
      <w:color w:val="000000" w:themeColor="text1"/>
      <w:szCs w:val="26"/>
    </w:rPr>
  </w:style>
  <w:style w:type="paragraph" w:styleId="Heading3">
    <w:name w:val="heading 3"/>
    <w:basedOn w:val="Normal"/>
    <w:next w:val="Normal"/>
    <w:link w:val="Heading3Char"/>
    <w:autoRedefine/>
    <w:uiPriority w:val="9"/>
    <w:semiHidden/>
    <w:unhideWhenUsed/>
    <w:qFormat/>
    <w:rsid w:val="008722A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
    <w:name w:val="ThesisHeading"/>
    <w:basedOn w:val="Normal"/>
    <w:autoRedefine/>
    <w:qFormat/>
    <w:rsid w:val="00FB79D5"/>
    <w:rPr>
      <w:rFonts w:cstheme="minorBidi"/>
      <w:b/>
      <w:bCs/>
    </w:rPr>
  </w:style>
  <w:style w:type="paragraph" w:customStyle="1" w:styleId="ThesisSubHeading">
    <w:name w:val="ThesisSubHeading"/>
    <w:basedOn w:val="Normal"/>
    <w:autoRedefine/>
    <w:qFormat/>
    <w:rsid w:val="008722AE"/>
    <w:pPr>
      <w:outlineLvl w:val="0"/>
    </w:pPr>
    <w:rPr>
      <w:b/>
      <w:i/>
    </w:rPr>
  </w:style>
  <w:style w:type="character" w:styleId="CommentReference">
    <w:name w:val="annotation reference"/>
    <w:uiPriority w:val="99"/>
    <w:semiHidden/>
    <w:unhideWhenUsed/>
    <w:rsid w:val="008767C8"/>
    <w:rPr>
      <w:sz w:val="18"/>
      <w:szCs w:val="18"/>
    </w:rPr>
  </w:style>
  <w:style w:type="paragraph" w:styleId="CommentText">
    <w:name w:val="annotation text"/>
    <w:basedOn w:val="Normal"/>
    <w:link w:val="CommentTextChar"/>
    <w:uiPriority w:val="99"/>
    <w:unhideWhenUsed/>
    <w:rsid w:val="008767C8"/>
    <w:rPr>
      <w:rFonts w:eastAsia="MS Mincho"/>
    </w:rPr>
  </w:style>
  <w:style w:type="character" w:customStyle="1" w:styleId="CommentTextChar">
    <w:name w:val="Comment Text Char"/>
    <w:basedOn w:val="DefaultParagraphFont"/>
    <w:link w:val="CommentText"/>
    <w:uiPriority w:val="99"/>
    <w:rsid w:val="008767C8"/>
    <w:rPr>
      <w:rFonts w:eastAsia="MS Mincho"/>
    </w:rPr>
  </w:style>
  <w:style w:type="paragraph" w:styleId="BalloonText">
    <w:name w:val="Balloon Text"/>
    <w:basedOn w:val="Normal"/>
    <w:link w:val="BalloonTextChar"/>
    <w:uiPriority w:val="99"/>
    <w:semiHidden/>
    <w:unhideWhenUsed/>
    <w:rsid w:val="008767C8"/>
    <w:rPr>
      <w:rFonts w:ascii="Lucida Grande" w:eastAsia="MS Mincho" w:hAnsi="Lucida Grande" w:cs="Lucida Grande"/>
      <w:sz w:val="18"/>
      <w:szCs w:val="18"/>
    </w:rPr>
  </w:style>
  <w:style w:type="character" w:customStyle="1" w:styleId="BalloonTextChar">
    <w:name w:val="Balloon Text Char"/>
    <w:basedOn w:val="DefaultParagraphFont"/>
    <w:link w:val="BalloonText"/>
    <w:uiPriority w:val="99"/>
    <w:semiHidden/>
    <w:rsid w:val="008767C8"/>
    <w:rPr>
      <w:rFonts w:ascii="Lucida Grande" w:eastAsia="MS Mincho"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8767C8"/>
    <w:rPr>
      <w:b/>
      <w:bCs/>
      <w:sz w:val="20"/>
      <w:szCs w:val="20"/>
    </w:rPr>
  </w:style>
  <w:style w:type="character" w:customStyle="1" w:styleId="CommentSubjectChar">
    <w:name w:val="Comment Subject Char"/>
    <w:basedOn w:val="CommentTextChar"/>
    <w:link w:val="CommentSubject"/>
    <w:uiPriority w:val="99"/>
    <w:semiHidden/>
    <w:rsid w:val="008767C8"/>
    <w:rPr>
      <w:rFonts w:eastAsia="MS Mincho"/>
      <w:b/>
      <w:bCs/>
      <w:sz w:val="20"/>
      <w:szCs w:val="20"/>
    </w:rPr>
  </w:style>
  <w:style w:type="paragraph" w:styleId="Footer">
    <w:name w:val="footer"/>
    <w:basedOn w:val="Normal"/>
    <w:link w:val="FooterChar"/>
    <w:uiPriority w:val="99"/>
    <w:unhideWhenUsed/>
    <w:rsid w:val="008767C8"/>
    <w:pPr>
      <w:tabs>
        <w:tab w:val="center" w:pos="4320"/>
        <w:tab w:val="right" w:pos="8640"/>
      </w:tabs>
    </w:pPr>
    <w:rPr>
      <w:rFonts w:eastAsia="MS Mincho"/>
    </w:rPr>
  </w:style>
  <w:style w:type="character" w:customStyle="1" w:styleId="FooterChar">
    <w:name w:val="Footer Char"/>
    <w:basedOn w:val="DefaultParagraphFont"/>
    <w:link w:val="Footer"/>
    <w:uiPriority w:val="99"/>
    <w:rsid w:val="008767C8"/>
    <w:rPr>
      <w:rFonts w:eastAsia="MS Mincho"/>
    </w:rPr>
  </w:style>
  <w:style w:type="character" w:styleId="PageNumber">
    <w:name w:val="page number"/>
    <w:basedOn w:val="DefaultParagraphFont"/>
    <w:uiPriority w:val="99"/>
    <w:semiHidden/>
    <w:unhideWhenUsed/>
    <w:rsid w:val="008767C8"/>
  </w:style>
  <w:style w:type="paragraph" w:styleId="ListParagraph">
    <w:name w:val="List Paragraph"/>
    <w:basedOn w:val="Normal"/>
    <w:uiPriority w:val="34"/>
    <w:qFormat/>
    <w:rsid w:val="008767C8"/>
    <w:pPr>
      <w:ind w:left="720"/>
      <w:contextualSpacing/>
    </w:pPr>
    <w:rPr>
      <w:rFonts w:eastAsia="MS Mincho"/>
    </w:rPr>
  </w:style>
  <w:style w:type="paragraph" w:styleId="Revision">
    <w:name w:val="Revision"/>
    <w:hidden/>
    <w:uiPriority w:val="99"/>
    <w:semiHidden/>
    <w:rsid w:val="008767C8"/>
    <w:rPr>
      <w:rFonts w:eastAsia="MS Mincho"/>
    </w:rPr>
  </w:style>
  <w:style w:type="character" w:styleId="Hyperlink">
    <w:name w:val="Hyperlink"/>
    <w:uiPriority w:val="99"/>
    <w:unhideWhenUsed/>
    <w:rsid w:val="008767C8"/>
    <w:rPr>
      <w:color w:val="0000FF"/>
      <w:u w:val="single"/>
    </w:rPr>
  </w:style>
  <w:style w:type="character" w:styleId="LineNumber">
    <w:name w:val="line number"/>
    <w:basedOn w:val="DefaultParagraphFont"/>
    <w:uiPriority w:val="99"/>
    <w:unhideWhenUsed/>
    <w:rsid w:val="008767C8"/>
  </w:style>
  <w:style w:type="paragraph" w:styleId="Header">
    <w:name w:val="header"/>
    <w:basedOn w:val="Normal"/>
    <w:link w:val="HeaderChar"/>
    <w:uiPriority w:val="99"/>
    <w:unhideWhenUsed/>
    <w:rsid w:val="008767C8"/>
    <w:pPr>
      <w:tabs>
        <w:tab w:val="center" w:pos="4680"/>
        <w:tab w:val="right" w:pos="9360"/>
      </w:tabs>
    </w:pPr>
    <w:rPr>
      <w:rFonts w:eastAsia="MS Mincho"/>
    </w:rPr>
  </w:style>
  <w:style w:type="character" w:customStyle="1" w:styleId="HeaderChar">
    <w:name w:val="Header Char"/>
    <w:basedOn w:val="DefaultParagraphFont"/>
    <w:link w:val="Header"/>
    <w:uiPriority w:val="99"/>
    <w:rsid w:val="008767C8"/>
    <w:rPr>
      <w:rFonts w:eastAsia="MS Mincho"/>
    </w:rPr>
  </w:style>
  <w:style w:type="character" w:styleId="FollowedHyperlink">
    <w:name w:val="FollowedHyperlink"/>
    <w:uiPriority w:val="99"/>
    <w:semiHidden/>
    <w:unhideWhenUsed/>
    <w:rsid w:val="008767C8"/>
    <w:rPr>
      <w:color w:val="800080"/>
      <w:u w:val="single"/>
    </w:rPr>
  </w:style>
  <w:style w:type="paragraph" w:styleId="Caption">
    <w:name w:val="caption"/>
    <w:basedOn w:val="Normal"/>
    <w:next w:val="Normal"/>
    <w:uiPriority w:val="35"/>
    <w:unhideWhenUsed/>
    <w:qFormat/>
    <w:rsid w:val="008767C8"/>
    <w:pPr>
      <w:spacing w:after="200"/>
    </w:pPr>
    <w:rPr>
      <w:rFonts w:eastAsia="MS Mincho"/>
      <w:b/>
      <w:bCs/>
      <w:color w:val="4F81BD"/>
      <w:sz w:val="18"/>
      <w:szCs w:val="18"/>
    </w:rPr>
  </w:style>
  <w:style w:type="table" w:styleId="TableGrid">
    <w:name w:val="Table Grid"/>
    <w:basedOn w:val="TableNormal"/>
    <w:uiPriority w:val="39"/>
    <w:rsid w:val="008767C8"/>
    <w:rPr>
      <w:rFonts w:eastAsia="MS Mincho"/>
      <w:sz w:val="20"/>
      <w:szCs w:val="20"/>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67C8"/>
    <w:rPr>
      <w:b/>
      <w:bCs/>
    </w:rPr>
  </w:style>
  <w:style w:type="character" w:customStyle="1" w:styleId="apple-converted-space">
    <w:name w:val="apple-converted-space"/>
    <w:basedOn w:val="DefaultParagraphFont"/>
    <w:rsid w:val="008767C8"/>
  </w:style>
  <w:style w:type="paragraph" w:styleId="BodyText">
    <w:name w:val="Body Text"/>
    <w:basedOn w:val="Normal"/>
    <w:link w:val="BodyTextChar"/>
    <w:uiPriority w:val="99"/>
    <w:rsid w:val="008767C8"/>
    <w:pPr>
      <w:spacing w:line="480" w:lineRule="auto"/>
      <w:ind w:firstLine="720"/>
    </w:pPr>
    <w:rPr>
      <w:rFonts w:eastAsia="Times New Roman"/>
      <w:szCs w:val="20"/>
    </w:rPr>
  </w:style>
  <w:style w:type="character" w:customStyle="1" w:styleId="BodyTextChar">
    <w:name w:val="Body Text Char"/>
    <w:basedOn w:val="DefaultParagraphFont"/>
    <w:link w:val="BodyText"/>
    <w:uiPriority w:val="99"/>
    <w:rsid w:val="008767C8"/>
    <w:rPr>
      <w:rFonts w:eastAsia="Times New Roman"/>
      <w:szCs w:val="20"/>
    </w:rPr>
  </w:style>
  <w:style w:type="paragraph" w:styleId="NormalWeb">
    <w:name w:val="Normal (Web)"/>
    <w:basedOn w:val="Normal"/>
    <w:uiPriority w:val="99"/>
    <w:semiHidden/>
    <w:unhideWhenUsed/>
    <w:rsid w:val="008767C8"/>
    <w:pPr>
      <w:spacing w:before="100" w:beforeAutospacing="1" w:after="100" w:afterAutospacing="1"/>
    </w:pPr>
    <w:rPr>
      <w:rFonts w:ascii="Times" w:hAnsi="Times"/>
      <w:sz w:val="20"/>
      <w:szCs w:val="20"/>
      <w:lang w:val="en-CA"/>
    </w:rPr>
  </w:style>
  <w:style w:type="paragraph" w:styleId="TOC1">
    <w:name w:val="toc 1"/>
    <w:basedOn w:val="Normal"/>
    <w:next w:val="Normal"/>
    <w:autoRedefine/>
    <w:uiPriority w:val="39"/>
    <w:unhideWhenUsed/>
    <w:rsid w:val="008767C8"/>
    <w:pPr>
      <w:tabs>
        <w:tab w:val="right" w:leader="dot" w:pos="8630"/>
      </w:tabs>
    </w:pPr>
  </w:style>
  <w:style w:type="paragraph" w:styleId="TOC2">
    <w:name w:val="toc 2"/>
    <w:basedOn w:val="Normal"/>
    <w:next w:val="Normal"/>
    <w:autoRedefine/>
    <w:uiPriority w:val="39"/>
    <w:unhideWhenUsed/>
    <w:rsid w:val="008767C8"/>
    <w:pPr>
      <w:ind w:left="240"/>
    </w:pPr>
  </w:style>
  <w:style w:type="paragraph" w:styleId="TOC3">
    <w:name w:val="toc 3"/>
    <w:basedOn w:val="Normal"/>
    <w:next w:val="Normal"/>
    <w:autoRedefine/>
    <w:uiPriority w:val="39"/>
    <w:unhideWhenUsed/>
    <w:rsid w:val="008767C8"/>
    <w:pPr>
      <w:ind w:left="480"/>
    </w:pPr>
  </w:style>
  <w:style w:type="paragraph" w:styleId="TOC4">
    <w:name w:val="toc 4"/>
    <w:basedOn w:val="Normal"/>
    <w:next w:val="Normal"/>
    <w:autoRedefine/>
    <w:uiPriority w:val="39"/>
    <w:unhideWhenUsed/>
    <w:rsid w:val="008767C8"/>
    <w:pPr>
      <w:ind w:left="720"/>
    </w:pPr>
  </w:style>
  <w:style w:type="paragraph" w:styleId="TOC5">
    <w:name w:val="toc 5"/>
    <w:basedOn w:val="Normal"/>
    <w:next w:val="Normal"/>
    <w:autoRedefine/>
    <w:uiPriority w:val="39"/>
    <w:unhideWhenUsed/>
    <w:rsid w:val="008767C8"/>
    <w:pPr>
      <w:ind w:left="960"/>
    </w:pPr>
  </w:style>
  <w:style w:type="paragraph" w:styleId="TOC6">
    <w:name w:val="toc 6"/>
    <w:basedOn w:val="Normal"/>
    <w:next w:val="Normal"/>
    <w:autoRedefine/>
    <w:uiPriority w:val="39"/>
    <w:unhideWhenUsed/>
    <w:rsid w:val="008767C8"/>
    <w:pPr>
      <w:ind w:left="1200"/>
    </w:pPr>
  </w:style>
  <w:style w:type="paragraph" w:styleId="TOC7">
    <w:name w:val="toc 7"/>
    <w:basedOn w:val="Normal"/>
    <w:next w:val="Normal"/>
    <w:autoRedefine/>
    <w:uiPriority w:val="39"/>
    <w:unhideWhenUsed/>
    <w:rsid w:val="008767C8"/>
    <w:pPr>
      <w:ind w:left="1440"/>
    </w:pPr>
  </w:style>
  <w:style w:type="paragraph" w:styleId="TOC8">
    <w:name w:val="toc 8"/>
    <w:basedOn w:val="Normal"/>
    <w:next w:val="Normal"/>
    <w:autoRedefine/>
    <w:uiPriority w:val="39"/>
    <w:unhideWhenUsed/>
    <w:rsid w:val="008767C8"/>
    <w:pPr>
      <w:ind w:left="1680"/>
    </w:pPr>
  </w:style>
  <w:style w:type="paragraph" w:styleId="TOC9">
    <w:name w:val="toc 9"/>
    <w:basedOn w:val="Normal"/>
    <w:next w:val="Normal"/>
    <w:autoRedefine/>
    <w:uiPriority w:val="39"/>
    <w:unhideWhenUsed/>
    <w:rsid w:val="008767C8"/>
    <w:pPr>
      <w:ind w:left="1920"/>
    </w:pPr>
  </w:style>
  <w:style w:type="paragraph" w:customStyle="1" w:styleId="Chaptertitle">
    <w:name w:val="Chapter title"/>
    <w:basedOn w:val="ListParagraph"/>
    <w:qFormat/>
    <w:rsid w:val="008767C8"/>
    <w:pPr>
      <w:ind w:left="360"/>
    </w:pPr>
  </w:style>
  <w:style w:type="paragraph" w:customStyle="1" w:styleId="ThesisSubSubHeading">
    <w:name w:val="ThesisSubSubHeading"/>
    <w:basedOn w:val="ThesisSubHeading"/>
    <w:qFormat/>
    <w:rsid w:val="008722AE"/>
    <w:rPr>
      <w:b w:val="0"/>
    </w:rPr>
  </w:style>
  <w:style w:type="character" w:customStyle="1" w:styleId="Heading1Char">
    <w:name w:val="Heading 1 Char"/>
    <w:basedOn w:val="DefaultParagraphFont"/>
    <w:link w:val="Heading1"/>
    <w:uiPriority w:val="9"/>
    <w:rsid w:val="008722AE"/>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95489D"/>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semiHidden/>
    <w:rsid w:val="008722AE"/>
    <w:rPr>
      <w:rFonts w:eastAsiaTheme="majorEastAsia" w:cstheme="majorBidi"/>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tiff"/><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5.tiff"/><Relationship Id="rId42"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tif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8.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37" Type="http://schemas.openxmlformats.org/officeDocument/2006/relationships/image" Target="media/image18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tiff"/><Relationship Id="rId28" Type="http://schemas.openxmlformats.org/officeDocument/2006/relationships/image" Target="media/image14.png"/><Relationship Id="rId36" Type="http://schemas.openxmlformats.org/officeDocument/2006/relationships/image" Target="media/image170.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6.tiff"/><Relationship Id="rId27" Type="http://schemas.openxmlformats.org/officeDocument/2006/relationships/image" Target="media/image13.png"/><Relationship Id="rId30" Type="http://schemas.openxmlformats.org/officeDocument/2006/relationships/image" Target="media/image9.tiff"/><Relationship Id="rId43" Type="http://schemas.openxmlformats.org/officeDocument/2006/relationships/theme" Target="theme/theme1.xml"/><Relationship Id="rId8" Type="http://schemas.openxmlformats.org/officeDocument/2006/relationships/hyperlink" Target="mailto:alix.conway@usask.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95208-4E8F-439D-A915-59E6229A0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24</Pages>
  <Words>30630</Words>
  <Characters>174595</Characters>
  <Application>Microsoft Office Word</Application>
  <DocSecurity>0</DocSecurity>
  <Lines>1454</Lines>
  <Paragraphs>409</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Alix Conway</dc:creator>
  <cp:keywords/>
  <dc:description/>
  <cp:lastModifiedBy>Katherine Hayes</cp:lastModifiedBy>
  <cp:revision>2</cp:revision>
  <dcterms:created xsi:type="dcterms:W3CDTF">2023-05-12T21:02:00Z</dcterms:created>
  <dcterms:modified xsi:type="dcterms:W3CDTF">2023-05-16T13:45:00Z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7a0c02f0-eafd-3163-90c7-d5f4ab25d1f5</vt:lpwstr>
  </property>
  <property fmtid="{D5CDD505-2E9C-101B-9397-08002B2CF9AE}" pid="4" name="Mendeley Citation Style_1">
    <vt:lpwstr>http://www.zotero.org/styles/ecology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http://www.zotero.org/styles/canadian-journal-of-soil-science</vt:lpwstr>
  </property>
  <property fmtid="{D5CDD505-2E9C-101B-9397-08002B2CF9AE}" pid="14" name="Mendeley Recent Style Name 4_1">
    <vt:lpwstr>Canadian Journal of Soil Science</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http://www.zotero.org/styles/forest-ecology-and-management</vt:lpwstr>
  </property>
  <property fmtid="{D5CDD505-2E9C-101B-9397-08002B2CF9AE}" pid="18" name="Mendeley Recent Style Name 6_1">
    <vt:lpwstr>Forest Ecology and Management</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